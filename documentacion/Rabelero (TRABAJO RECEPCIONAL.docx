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D45F3" w:rsidRPr="004A4749" w:rsidRDefault="00855B0A" w:rsidP="003E12E2">
      <w:pPr>
        <w:rPr>
          <w:rFonts w:ascii="Cambria" w:eastAsia="Times New Roman" w:hAnsi="Cambria"/>
          <w:color w:val="365F91"/>
          <w:sz w:val="28"/>
          <w:szCs w:val="28"/>
        </w:rPr>
      </w:pPr>
      <w:r w:rsidRPr="004A4749">
        <w:rPr>
          <w:rFonts w:ascii="Cambria" w:eastAsia="Times New Roman" w:hAnsi="Cambria"/>
          <w:color w:val="365F91"/>
          <w:sz w:val="28"/>
          <w:szCs w:val="28"/>
          <w:lang w:eastAsia="es-MX"/>
        </w:rPr>
        <mc:AlternateContent>
          <mc:Choice Requires="wpg">
            <w:drawing>
              <wp:anchor distT="0" distB="0" distL="114300" distR="114300" simplePos="0" relativeHeight="251663872" behindDoc="0" locked="0" layoutInCell="1" allowOverlap="1" wp14:anchorId="7D662890" wp14:editId="532F14CC">
                <wp:simplePos x="0" y="0"/>
                <wp:positionH relativeFrom="column">
                  <wp:posOffset>163874</wp:posOffset>
                </wp:positionH>
                <wp:positionV relativeFrom="paragraph">
                  <wp:posOffset>305154</wp:posOffset>
                </wp:positionV>
                <wp:extent cx="5354955" cy="7413197"/>
                <wp:effectExtent l="0" t="0" r="0" b="16510"/>
                <wp:wrapNone/>
                <wp:docPr id="30" name="30 Grupo"/>
                <wp:cNvGraphicFramePr/>
                <a:graphic xmlns:a="http://schemas.openxmlformats.org/drawingml/2006/main">
                  <a:graphicData uri="http://schemas.microsoft.com/office/word/2010/wordprocessingGroup">
                    <wpg:wgp>
                      <wpg:cNvGrpSpPr/>
                      <wpg:grpSpPr>
                        <a:xfrm>
                          <a:off x="0" y="0"/>
                          <a:ext cx="5354955" cy="7413197"/>
                          <a:chOff x="0" y="0"/>
                          <a:chExt cx="5354955" cy="7413197"/>
                        </a:xfrm>
                      </wpg:grpSpPr>
                      <wps:wsp>
                        <wps:cNvPr id="9" name="Conector recto de flecha 8"/>
                        <wps:cNvCnPr>
                          <a:cxnSpLocks noChangeShapeType="1"/>
                        </wps:cNvCnPr>
                        <wps:spPr bwMode="auto">
                          <a:xfrm>
                            <a:off x="765545" y="1573619"/>
                            <a:ext cx="0" cy="521335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7" name="Conector recto de flecha 6"/>
                        <wps:cNvCnPr>
                          <a:cxnSpLocks noChangeShapeType="1"/>
                        </wps:cNvCnPr>
                        <wps:spPr bwMode="auto">
                          <a:xfrm>
                            <a:off x="393405" y="1456661"/>
                            <a:ext cx="635" cy="524891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g:grpSp>
                        <wpg:cNvPr id="28" name="28 Grupo"/>
                        <wpg:cNvGrpSpPr/>
                        <wpg:grpSpPr>
                          <a:xfrm>
                            <a:off x="0" y="0"/>
                            <a:ext cx="5354955" cy="7413197"/>
                            <a:chOff x="244548" y="170121"/>
                            <a:chExt cx="5354955" cy="7413197"/>
                          </a:xfrm>
                        </wpg:grpSpPr>
                        <pic:pic xmlns:pic="http://schemas.openxmlformats.org/drawingml/2006/picture">
                          <pic:nvPicPr>
                            <pic:cNvPr id="6" name="Imagen 4" descr="Descripción: C:\Documents and Settings\JuanPersonal\Desktop\LOGO_SEP2007.jp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318976" y="170121"/>
                              <a:ext cx="1116419" cy="733647"/>
                            </a:xfrm>
                            <a:prstGeom prst="rect">
                              <a:avLst/>
                            </a:prstGeom>
                            <a:noFill/>
                            <a:ln>
                              <a:noFill/>
                            </a:ln>
                          </pic:spPr>
                        </pic:pic>
                        <pic:pic xmlns:pic="http://schemas.openxmlformats.org/drawingml/2006/picture">
                          <pic:nvPicPr>
                            <pic:cNvPr id="5" name="Imagen 3"/>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244548" y="1031358"/>
                              <a:ext cx="1339703" cy="595424"/>
                            </a:xfrm>
                            <a:prstGeom prst="rect">
                              <a:avLst/>
                            </a:prstGeom>
                            <a:noFill/>
                            <a:ln>
                              <a:noFill/>
                            </a:ln>
                          </pic:spPr>
                        </pic:pic>
                        <wps:wsp>
                          <wps:cNvPr id="13" name="Cuadro de texto 12"/>
                          <wps:cNvSpPr txBox="1">
                            <a:spLocks noChangeArrowheads="1"/>
                          </wps:cNvSpPr>
                          <wps:spPr bwMode="auto">
                            <a:xfrm>
                              <a:off x="1337383" y="1070551"/>
                              <a:ext cx="4262120" cy="531627"/>
                            </a:xfrm>
                            <a:prstGeom prst="rect">
                              <a:avLst/>
                            </a:prstGeom>
                            <a:noFill/>
                            <a:ln>
                              <a:noFill/>
                            </a:ln>
                            <a:extLst/>
                          </wps:spPr>
                          <wps:txbx>
                            <w:txbxContent>
                              <w:p w:rsidR="002435B3" w:rsidRDefault="002435B3" w:rsidP="004E7F4E">
                                <w:pPr>
                                  <w:pStyle w:val="intenso"/>
                                  <w:spacing w:line="360" w:lineRule="auto"/>
                                </w:pPr>
                                <w:r>
                                  <w:t xml:space="preserve">UNIVERSIDAD </w:t>
                                </w:r>
                                <w:r w:rsidRPr="009F2102">
                                  <w:t xml:space="preserve">TECNOLÓGICA DE </w:t>
                                </w:r>
                              </w:p>
                              <w:p w:rsidR="002435B3" w:rsidRPr="009F2102" w:rsidRDefault="002435B3" w:rsidP="004E7F4E">
                                <w:pPr>
                                  <w:pStyle w:val="intenso"/>
                                  <w:spacing w:line="360" w:lineRule="auto"/>
                                </w:pPr>
                                <w:r w:rsidRPr="009F2102">
                                  <w:t>TIJUANA</w:t>
                                </w:r>
                              </w:p>
                            </w:txbxContent>
                          </wps:txbx>
                          <wps:bodyPr rot="0" vert="horz" wrap="square" lIns="91440" tIns="45720" rIns="91440" bIns="45720" anchor="t" anchorCtr="0" upright="1">
                            <a:noAutofit/>
                          </wps:bodyPr>
                        </wps:wsp>
                        <wpg:grpSp>
                          <wpg:cNvPr id="10" name="Grupo 9"/>
                          <wpg:cNvGrpSpPr>
                            <a:grpSpLocks/>
                          </wpg:cNvGrpSpPr>
                          <wpg:grpSpPr bwMode="auto">
                            <a:xfrm>
                              <a:off x="1860697" y="978196"/>
                              <a:ext cx="3242945" cy="34290"/>
                              <a:chOff x="5174" y="2127"/>
                              <a:chExt cx="5107" cy="54"/>
                            </a:xfrm>
                          </wpg:grpSpPr>
                          <wps:wsp>
                            <wps:cNvPr id="11" name="AutoShape 10"/>
                            <wps:cNvCnPr>
                              <a:cxnSpLocks noChangeShapeType="1"/>
                            </wps:cNvCnPr>
                            <wps:spPr bwMode="auto">
                              <a:xfrm>
                                <a:off x="5174" y="2127"/>
                                <a:ext cx="5107"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 name="AutoShape 11"/>
                            <wps:cNvCnPr>
                              <a:cxnSpLocks noChangeShapeType="1"/>
                            </wps:cNvCnPr>
                            <wps:spPr bwMode="auto">
                              <a:xfrm>
                                <a:off x="5174" y="2181"/>
                                <a:ext cx="5107" cy="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s:wsp>
                          <wps:cNvPr id="8" name="Conector recto de flecha 7"/>
                          <wps:cNvCnPr>
                            <a:cxnSpLocks noChangeShapeType="1"/>
                          </wps:cNvCnPr>
                          <wps:spPr bwMode="auto">
                            <a:xfrm>
                              <a:off x="818707" y="1860698"/>
                              <a:ext cx="635" cy="572262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14:sizeRelH relativeFrom="margin">
                  <wp14:pctWidth>0</wp14:pctWidth>
                </wp14:sizeRelH>
              </wp:anchor>
            </w:drawing>
          </mc:Choice>
          <mc:Fallback>
            <w:pict>
              <v:group id="30 Grupo" o:spid="_x0000_s1026" style="position:absolute;left:0;text-align:left;margin-left:12.9pt;margin-top:24.05pt;width:421.65pt;height:583.7pt;z-index:251663872;mso-width-relative:margin" coordsize="53549,74131" o:gfxdata="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">
                <v:shapetype id="_x0000_t32" coordsize="21600,21600" o:spt="32" o:oned="t" path="m,l21600,21600e" filled="f">
                  <v:path arrowok="t" fillok="f" o:connecttype="none"/>
                  <o:lock v:ext="edit" shapetype="t"/>
                </v:shapetype>
                <v:shape id="Conector recto de flecha 8" o:spid="_x0000_s1027" type="#_x0000_t32" style="position:absolute;left:7655;top:15736;width:0;height:521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wlTMEAAADaAAAADwAAAGRycy9kb3ducmV2LnhtbESPQWvCQBSE74X+h+UVvNWNElqbuooI&#10;Qq5JQ8+P7DMJzb6N2Y1Z/70rCD0OM/MNs90H04srja6zrGC1TEAQ11Z33Ciofk7vGxDOI2vsLZOC&#10;GznY715ftphpO3NB19I3IkLYZaig9X7IpHR1Swbd0g7E0Tvb0aCPcmykHnGOcNPLdZJ8SIMdx4UW&#10;Bzq2VP+Vk1FQFJfmd3JhPmzO4TOtdGqSKVdq8RYO3yA8Bf8ffrZzreALHlfiDZC7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tnCVMwQAAANoAAAAPAAAAAAAAAAAAAAAA&#10;AKECAABkcnMvZG93bnJldi54bWxQSwUGAAAAAAQABAD5AAAAjwMAAAAA&#10;" strokeweight="1.25pt"/>
                <v:shape id="Conector recto de flecha 6" o:spid="_x0000_s1028" type="#_x0000_t32" style="position:absolute;left:3934;top:14566;width:6;height:524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08Upb8AAADaAAAADwAAAGRycy9kb3ducmV2LnhtbESPQYvCMBSE7wv+h/AEb2uqiJZuUxFB&#10;8FqVPT+aZ1u2ealNauO/NwsLexxm5hsm3wfTiScNrrWsYLVMQBBXVrdcK7hdT58pCOeRNXaWScGL&#10;HOyL2UeOmbYTl/S8+FpECLsMFTTe95mUrmrIoFvanjh6dzsY9FEOtdQDThFuOrlOkq002HJcaLCn&#10;Y0PVz2U0CsryUX+PLkyH9B52m5vemGQ8K7WYh8MXCE/B/4f/2metYAe/V+INkM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08Upb8AAADaAAAADwAAAAAAAAAAAAAAAACh&#10;AgAAZHJzL2Rvd25yZXYueG1sUEsFBgAAAAAEAAQA+QAAAI0DAAAAAA==&#10;" strokeweight="1.25pt"/>
                <v:group id="28 Grupo" o:spid="_x0000_s1029" style="position:absolute;width:53549;height:74131" coordorigin="2445,1701" coordsize="53549,741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30" type="#_x0000_t75" alt="Descripción: C:\Documents and Settings\JuanPersonal\Desktop\LOGO_SEP2007.jpg" style="position:absolute;left:3189;top:1701;width:11164;height:7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boci/AAAA2gAAAA8AAABkcnMvZG93bnJldi54bWxET0trwkAQvgv9D8sUvOnGSKWkrlIEHz0V&#10;tZQeh+zkgdnZkB1N/PfdQsHjx/dergfXqBt1ofZsYDZNQBHn3tZcGvg6byevoIIgW2w8k4E7BViv&#10;nkZLzKzv+Ui3k5QqhnDI0EAl0mZah7wih2HqW+LIFb5zKBF2pbYd9jHcNTpNkoV2WHNsqLClTUX5&#10;5XR1cUaa9h8/u+8eZ1d5Cfv5Z3GRwpjx8/D+BkpokIf4332wBhbwdyX6Qa9+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x26HIvwAAANoAAAAPAAAAAAAAAAAAAAAAAJ8CAABk&#10;cnMvZG93bnJldi54bWxQSwUGAAAAAAQABAD3AAAAiwMAAAAA&#10;">
                    <v:imagedata r:id="rId11" o:title="LOGO_SEP2007"/>
                    <v:path arrowok="t"/>
                  </v:shape>
                  <v:shape id="Imagen 3" o:spid="_x0000_s1031" type="#_x0000_t75" style="position:absolute;left:2445;top:10313;width:13397;height:5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pP0vAAAAA2gAAAA8AAABkcnMvZG93bnJldi54bWxEj0FrAjEUhO+C/yE8oTfNdq0iW+MiQsFb&#10;ra2eH8nrZunmZUlSXf+9KRQ8DjPzDbOuB9eJC4XYelbwPCtAEGtvWm4UfH2+TVcgYkI22HkmBTeK&#10;UG/GozVWxl/5gy7H1IgM4VihAptSX0kZtSWHceZ74ux9++AwZRkaaQJeM9x1siyKpXTYcl6w2NPO&#10;kv45/joF+uXgXbufr6wOND+9n8/W3kqlnibD9hVEoiE9wv/tvVGwgL8r+QbIzR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6k/S8AAAADaAAAADwAAAAAAAAAAAAAAAACfAgAA&#10;ZHJzL2Rvd25yZXYueG1sUEsFBgAAAAAEAAQA9wAAAIwDAAAAAA==&#10;">
                    <v:imagedata r:id="rId12" o:title=""/>
                    <v:path arrowok="t"/>
                  </v:shape>
                  <v:shapetype id="_x0000_t202" coordsize="21600,21600" o:spt="202" path="m,l,21600r21600,l21600,xe">
                    <v:stroke joinstyle="miter"/>
                    <v:path gradientshapeok="t" o:connecttype="rect"/>
                  </v:shapetype>
                  <v:shape id="Cuadro de texto 12" o:spid="_x0000_s1032" type="#_x0000_t202" style="position:absolute;left:13373;top:10705;width:42622;height:5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LjsEA&#10;AADbAAAADwAAAGRycy9kb3ducmV2LnhtbERPTWvCQBC9F/wPywjedFdtpcZsRFoKPbWYtoK3ITsm&#10;wexsyG5N/PduQehtHu9z0u1gG3GhzteONcxnCgRx4UzNpYbvr7fpMwgfkA02jknDlTxss9FDiolx&#10;Pe/pkodSxBD2CWqoQmgTKX1RkUU/cy1x5E6usxgi7EppOuxjuG3kQqmVtFhzbKiwpZeKinP+azX8&#10;fJyOh0f1Wb7ap7Z3g5Js11LryXjYbUAEGsK/+O5+N3H+E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SS47BAAAA2wAAAA8AAAAAAAAAAAAAAAAAmAIAAGRycy9kb3du&#10;cmV2LnhtbFBLBQYAAAAABAAEAPUAAACGAwAAAAA=&#10;" filled="f" stroked="f">
                    <v:textbox>
                      <w:txbxContent>
                        <w:p w:rsidR="002435B3" w:rsidRDefault="002435B3" w:rsidP="004E7F4E">
                          <w:pPr>
                            <w:pStyle w:val="intenso"/>
                            <w:spacing w:line="360" w:lineRule="auto"/>
                          </w:pPr>
                          <w:r>
                            <w:t xml:space="preserve">UNIVERSIDAD </w:t>
                          </w:r>
                          <w:r w:rsidRPr="009F2102">
                            <w:t xml:space="preserve">TECNOLÓGICA DE </w:t>
                          </w:r>
                        </w:p>
                        <w:p w:rsidR="002435B3" w:rsidRPr="009F2102" w:rsidRDefault="002435B3" w:rsidP="004E7F4E">
                          <w:pPr>
                            <w:pStyle w:val="intenso"/>
                            <w:spacing w:line="360" w:lineRule="auto"/>
                          </w:pPr>
                          <w:r w:rsidRPr="009F2102">
                            <w:t>TIJUANA</w:t>
                          </w:r>
                        </w:p>
                      </w:txbxContent>
                    </v:textbox>
                  </v:shape>
                  <v:group id="Grupo 9" o:spid="_x0000_s1033" style="position:absolute;left:18606;top:9781;width:32430;height:343" coordorigin="5174,2127" coordsize="5107,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AutoShape 10" o:spid="_x0000_s1034" type="#_x0000_t32" style="position:absolute;left:5174;top:2127;width:51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o54MEAAADbAAAADwAAAGRycy9kb3ducmV2LnhtbERPTYvCMBC9C/sfwix4EU3rYa1do6gg&#10;iLe1Ih6HZmzLNpPSpLX+e7Ow4G0e73NWm8HUoqfWVZYVxLMIBHFudcWFgkt2mCYgnEfWWFsmBU9y&#10;sFl/jFaYavvgH+rPvhAhhF2KCkrvm1RKl5dk0M1sQxy4u20N+gDbQuoWHyHc1HIeRV/SYMWhocSG&#10;9iXlv+fOKOjq0yTrrj7ui12/uCfL5DbcnFLjz2H7DcLT4N/if/dRh/kx/P0SDpD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5KjngwQAAANsAAAAPAAAAAAAAAAAAAAAA&#10;AKECAABkcnMvZG93bnJldi54bWxQSwUGAAAAAAQABAD5AAAAjwMAAAAA&#10;" strokeweight="1pt"/>
                    <v:shape id="AutoShape 11" o:spid="_x0000_s1035" type="#_x0000_t32" style="position:absolute;left:5174;top:2181;width:51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XYcEAAADbAAAADwAAAGRycy9kb3ducmV2LnhtbERPTYvCMBC9C/6HMII3TRVZtRpFFmSX&#10;hVWqotehGdtiMylNrN1/vxEEb/N4n7Nct6YUDdWusKxgNIxAEKdWF5wpOB23gxkI55E1lpZJwR85&#10;WK+6nSXG2j44oebgMxFC2MWoIPe+iqV0aU4G3dBWxIG72tqgD7DOpK7xEcJNKcdR9CENFhwacqzo&#10;M6f0drgbBc3+vJtuq+Zr77PzJPmZzC9ofpXq99rNAoSn1r/FL/e3DvPH8PwlHCB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H6FdhwQAAANsAAAAPAAAAAAAAAAAAAAAA&#10;AKECAABkcnMvZG93bnJldi54bWxQSwUGAAAAAAQABAD5AAAAjwMAAAAA&#10;" strokeweight="2pt"/>
                  </v:group>
                  <v:shape id="Conector recto de flecha 7" o:spid="_x0000_s1036" type="#_x0000_t32" style="position:absolute;left:8187;top:18606;width:6;height:572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BVU74AAADaAAAADwAAAGRycy9kb3ducmV2LnhtbERPy4rCMBTdC/5DuMLsNHUWg1RjUVFw&#10;4cLHMOtLc+0zN7XJ2OrXm4Xg8nDei6Q3tbhT6wrLCqaTCARxanXBmYLfy248A+E8ssbaMil4kINk&#10;ORwsMNa24xPdzz4TIYRdjApy75tYSpfmZNBNbEMcuKttDfoA20zqFrsQbmr5HUU/0mDBoSHHhjY5&#10;pdX53ygoe2mb7rbdHrLyr1rP0FXHp1Pqa9Sv5iA89f4jfrv3WkHYGq6EGyCXL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TEFVTvgAAANoAAAAPAAAAAAAAAAAAAAAAAKEC&#10;AABkcnMvZG93bnJldi54bWxQSwUGAAAAAAQABAD5AAAAjAMAAAAA&#10;" strokeweight="3pt"/>
                </v:group>
              </v:group>
            </w:pict>
          </mc:Fallback>
        </mc:AlternateContent>
      </w:r>
    </w:p>
    <w:p w:rsidR="000D45F3" w:rsidRPr="004A4749" w:rsidRDefault="000D45F3" w:rsidP="000D45F3"/>
    <w:p w:rsidR="000D45F3" w:rsidRPr="004A4749" w:rsidRDefault="000D45F3" w:rsidP="000D45F3"/>
    <w:p w:rsidR="000D45F3" w:rsidRPr="004A4749" w:rsidRDefault="000D45F3" w:rsidP="000D45F3"/>
    <w:p w:rsidR="000D45F3" w:rsidRPr="004A4749" w:rsidRDefault="00017115" w:rsidP="000D45F3">
      <w:r w:rsidRPr="004A4749">
        <w:rPr>
          <w:lang w:eastAsia="es-MX"/>
        </w:rPr>
        <mc:AlternateContent>
          <mc:Choice Requires="wps">
            <w:drawing>
              <wp:anchor distT="0" distB="0" distL="114300" distR="114300" simplePos="0" relativeHeight="251657728" behindDoc="0" locked="0" layoutInCell="1" allowOverlap="1" wp14:anchorId="503DB2F2" wp14:editId="6A06C9C6">
                <wp:simplePos x="0" y="0"/>
                <wp:positionH relativeFrom="column">
                  <wp:posOffset>1280057</wp:posOffset>
                </wp:positionH>
                <wp:positionV relativeFrom="paragraph">
                  <wp:posOffset>269240</wp:posOffset>
                </wp:positionV>
                <wp:extent cx="4256671" cy="271145"/>
                <wp:effectExtent l="0" t="0" r="0" b="0"/>
                <wp:wrapNone/>
                <wp:docPr id="14" name="Cuadro de texto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6671" cy="2711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35B3" w:rsidRPr="009F2102" w:rsidRDefault="002435B3" w:rsidP="0036264C">
                            <w:pPr>
                              <w:pStyle w:val="intenso"/>
                            </w:pPr>
                            <w:r w:rsidRPr="009F2102">
                              <w:t xml:space="preserve">TÍTULO </w:t>
                            </w:r>
                            <w:r w:rsidRPr="0036264C">
                              <w:t>DEL</w:t>
                            </w:r>
                            <w:r w:rsidRPr="009F2102">
                              <w:t xml:space="preserve"> PROYECTO</w:t>
                            </w:r>
                          </w:p>
                          <w:p w:rsidR="002435B3" w:rsidRDefault="002435B3" w:rsidP="000D45F3">
                            <w:pPr>
                              <w:jc w:val="center"/>
                              <w:rPr>
                                <w:b/>
                                <w:szCs w:val="24"/>
                                <w:lang w:val="es-ES"/>
                              </w:rPr>
                            </w:pPr>
                          </w:p>
                          <w:p w:rsidR="002435B3" w:rsidRPr="008971AF" w:rsidRDefault="002435B3" w:rsidP="000D45F3">
                            <w:pPr>
                              <w:jc w:val="center"/>
                              <w:rPr>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Cuadro de texto 13" o:spid="_x0000_s1037" type="#_x0000_t202" style="position:absolute;left:0;text-align:left;margin-left:100.8pt;margin-top:21.2pt;width:335.15pt;height:21.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" stroked="f">
                <v:textbox>
                  <w:txbxContent>
                    <w:p w:rsidR="002435B3" w:rsidRPr="009F2102" w:rsidRDefault="002435B3" w:rsidP="0036264C">
                      <w:pPr>
                        <w:pStyle w:val="intenso"/>
                      </w:pPr>
                      <w:r w:rsidRPr="009F2102">
                        <w:t xml:space="preserve">TÍTULO </w:t>
                      </w:r>
                      <w:r w:rsidRPr="0036264C">
                        <w:t>DEL</w:t>
                      </w:r>
                      <w:r w:rsidRPr="009F2102">
                        <w:t xml:space="preserve"> PROYECTO</w:t>
                      </w:r>
                    </w:p>
                    <w:p w:rsidR="002435B3" w:rsidRDefault="002435B3" w:rsidP="000D45F3">
                      <w:pPr>
                        <w:jc w:val="center"/>
                        <w:rPr>
                          <w:b/>
                          <w:szCs w:val="24"/>
                          <w:lang w:val="es-ES"/>
                        </w:rPr>
                      </w:pPr>
                    </w:p>
                    <w:p w:rsidR="002435B3" w:rsidRPr="008971AF" w:rsidRDefault="002435B3" w:rsidP="000D45F3">
                      <w:pPr>
                        <w:jc w:val="center"/>
                        <w:rPr>
                          <w:szCs w:val="24"/>
                        </w:rPr>
                      </w:pPr>
                    </w:p>
                  </w:txbxContent>
                </v:textbox>
              </v:shape>
            </w:pict>
          </mc:Fallback>
        </mc:AlternateContent>
      </w:r>
    </w:p>
    <w:p w:rsidR="000D45F3" w:rsidRPr="004A4749" w:rsidRDefault="000E3628" w:rsidP="000D45F3">
      <w:r w:rsidRPr="004A4749">
        <w:rPr>
          <w:lang w:eastAsia="es-MX"/>
        </w:rPr>
        <mc:AlternateContent>
          <mc:Choice Requires="wpg">
            <w:drawing>
              <wp:anchor distT="0" distB="0" distL="114300" distR="114300" simplePos="0" relativeHeight="251656704" behindDoc="0" locked="0" layoutInCell="1" allowOverlap="1" wp14:anchorId="2177A54C" wp14:editId="060D0B76">
                <wp:simplePos x="0" y="0"/>
                <wp:positionH relativeFrom="column">
                  <wp:posOffset>1271949</wp:posOffset>
                </wp:positionH>
                <wp:positionV relativeFrom="paragraph">
                  <wp:posOffset>230505</wp:posOffset>
                </wp:positionV>
                <wp:extent cx="4262120" cy="5543816"/>
                <wp:effectExtent l="0" t="0" r="24130" b="0"/>
                <wp:wrapNone/>
                <wp:docPr id="31" name="31 Grupo"/>
                <wp:cNvGraphicFramePr/>
                <a:graphic xmlns:a="http://schemas.openxmlformats.org/drawingml/2006/main">
                  <a:graphicData uri="http://schemas.microsoft.com/office/word/2010/wordprocessingGroup">
                    <wpg:wgp>
                      <wpg:cNvGrpSpPr/>
                      <wpg:grpSpPr>
                        <a:xfrm>
                          <a:off x="0" y="0"/>
                          <a:ext cx="4262120" cy="5543816"/>
                          <a:chOff x="0" y="0"/>
                          <a:chExt cx="4262120" cy="5543816"/>
                        </a:xfrm>
                      </wpg:grpSpPr>
                      <wps:wsp>
                        <wps:cNvPr id="18" name="Cuadro de texto 17"/>
                        <wps:cNvSpPr txBox="1">
                          <a:spLocks noChangeArrowheads="1"/>
                        </wps:cNvSpPr>
                        <wps:spPr bwMode="auto">
                          <a:xfrm>
                            <a:off x="31898" y="3997842"/>
                            <a:ext cx="4228583" cy="74070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35B3" w:rsidRDefault="002435B3" w:rsidP="00B8493B">
                              <w:pPr>
                                <w:pStyle w:val="Nointenso"/>
                                <w:rPr>
                                  <w:lang w:val="es-ES"/>
                                </w:rPr>
                              </w:pPr>
                              <w:r w:rsidRPr="000D45F3">
                                <w:rPr>
                                  <w:lang w:val="es-ES"/>
                                </w:rPr>
                                <w:t>PRESENTA</w:t>
                              </w:r>
                            </w:p>
                            <w:p w:rsidR="002435B3" w:rsidRDefault="002435B3" w:rsidP="00B8493B">
                              <w:pPr>
                                <w:pStyle w:val="Nointenso"/>
                                <w:rPr>
                                  <w:lang w:val="es-ES"/>
                                </w:rPr>
                              </w:pPr>
                            </w:p>
                            <w:p w:rsidR="002435B3" w:rsidRPr="000D45F3" w:rsidRDefault="002435B3" w:rsidP="006614B7">
                              <w:pPr>
                                <w:pStyle w:val="Nointenso"/>
                                <w:rPr>
                                  <w:lang w:val="es-ES"/>
                                </w:rPr>
                              </w:pPr>
                              <w:r w:rsidRPr="006614B7">
                                <w:rPr>
                                  <w:lang w:val="es-ES"/>
                                </w:rPr>
                                <w:t>MARÍA DE LOS ÁNGELES RABELERO CAMPOS</w:t>
                              </w:r>
                            </w:p>
                          </w:txbxContent>
                        </wps:txbx>
                        <wps:bodyPr rot="0" vert="horz" wrap="square" lIns="91440" tIns="45720" rIns="91440" bIns="45720" anchor="t" anchorCtr="0" upright="1">
                          <a:noAutofit/>
                        </wps:bodyPr>
                      </wps:wsp>
                      <wps:wsp>
                        <wps:cNvPr id="16" name="Cuadro de texto 15"/>
                        <wps:cNvSpPr txBox="1">
                          <a:spLocks noChangeArrowheads="1"/>
                        </wps:cNvSpPr>
                        <wps:spPr bwMode="auto">
                          <a:xfrm>
                            <a:off x="148856" y="5178056"/>
                            <a:ext cx="4113264" cy="365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35B3" w:rsidRPr="000D45F3" w:rsidRDefault="002435B3" w:rsidP="002B20D4">
                              <w:pPr>
                                <w:ind w:firstLine="0"/>
                                <w:rPr>
                                  <w:rFonts w:cs="Arial"/>
                                  <w:szCs w:val="24"/>
                                  <w:lang w:val="es-ES"/>
                                </w:rPr>
                              </w:pPr>
                              <w:r>
                                <w:rPr>
                                  <w:rFonts w:cs="Arial"/>
                                  <w:szCs w:val="24"/>
                                  <w:lang w:val="es-ES"/>
                                </w:rPr>
                                <w:t xml:space="preserve">    </w:t>
                              </w:r>
                              <w:r w:rsidRPr="000D45F3">
                                <w:rPr>
                                  <w:rFonts w:cs="Arial"/>
                                  <w:szCs w:val="24"/>
                                  <w:lang w:val="es-ES"/>
                                </w:rPr>
                                <w:t>TIJUANA, B.</w:t>
                              </w:r>
                              <w:r>
                                <w:rPr>
                                  <w:rFonts w:cs="Arial"/>
                                  <w:szCs w:val="24"/>
                                  <w:lang w:val="es-ES"/>
                                </w:rPr>
                                <w:t xml:space="preserve"> </w:t>
                              </w:r>
                              <w:r w:rsidRPr="000D45F3">
                                <w:rPr>
                                  <w:rFonts w:cs="Arial"/>
                                  <w:szCs w:val="24"/>
                                  <w:lang w:val="es-ES"/>
                                </w:rPr>
                                <w:t xml:space="preserve">C.                           </w:t>
                              </w:r>
                              <w:r>
                                <w:rPr>
                                  <w:rFonts w:cs="Arial"/>
                                  <w:szCs w:val="24"/>
                                  <w:lang w:val="es-ES"/>
                                </w:rPr>
                                <w:t xml:space="preserve">         ABRIL, 2014</w:t>
                              </w:r>
                            </w:p>
                          </w:txbxContent>
                        </wps:txbx>
                        <wps:bodyPr rot="0" vert="horz" wrap="square" lIns="91440" tIns="45720" rIns="91440" bIns="45720" anchor="t" anchorCtr="0" upright="1">
                          <a:noAutofit/>
                        </wps:bodyPr>
                      </wps:wsp>
                      <wpg:grpSp>
                        <wpg:cNvPr id="29" name="29 Grupo"/>
                        <wpg:cNvGrpSpPr/>
                        <wpg:grpSpPr>
                          <a:xfrm>
                            <a:off x="0" y="0"/>
                            <a:ext cx="4262120" cy="3637251"/>
                            <a:chOff x="0" y="0"/>
                            <a:chExt cx="4262120" cy="3637251"/>
                          </a:xfrm>
                        </wpg:grpSpPr>
                        <wps:wsp>
                          <wps:cNvPr id="26" name="Cuadro de texto 18"/>
                          <wps:cNvSpPr txBox="1">
                            <a:spLocks noChangeArrowheads="1"/>
                          </wps:cNvSpPr>
                          <wps:spPr bwMode="auto">
                            <a:xfrm>
                              <a:off x="31898" y="2371061"/>
                              <a:ext cx="4201544" cy="12661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35B3" w:rsidRDefault="002435B3" w:rsidP="00B8493B">
                                <w:pPr>
                                  <w:pStyle w:val="intenso"/>
                                  <w:rPr>
                                    <w:lang w:val="es-ES"/>
                                  </w:rPr>
                                </w:pPr>
                                <w:r>
                                  <w:rPr>
                                    <w:lang w:val="es-ES"/>
                                  </w:rPr>
                                  <w:t>TÍTULO A OTORGAR</w:t>
                                </w:r>
                              </w:p>
                              <w:p w:rsidR="002435B3" w:rsidRDefault="002435B3" w:rsidP="00B8493B">
                                <w:pPr>
                                  <w:pStyle w:val="intenso"/>
                                  <w:rPr>
                                    <w:lang w:val="es-ES"/>
                                  </w:rPr>
                                </w:pPr>
                              </w:p>
                              <w:p w:rsidR="002435B3" w:rsidRDefault="002435B3" w:rsidP="00C551F8">
                                <w:pPr>
                                  <w:pStyle w:val="intenso"/>
                                  <w:spacing w:line="360" w:lineRule="auto"/>
                                  <w:rPr>
                                    <w:lang w:val="es-ES"/>
                                  </w:rPr>
                                </w:pPr>
                                <w:r>
                                  <w:rPr>
                                    <w:lang w:val="es-ES"/>
                                  </w:rPr>
                                  <w:t xml:space="preserve">LICENCIATURA EN INGENIERÍA EN </w:t>
                                </w:r>
                              </w:p>
                              <w:p w:rsidR="002435B3" w:rsidRPr="000D45F3" w:rsidRDefault="002435B3" w:rsidP="00C551F8">
                                <w:pPr>
                                  <w:pStyle w:val="intenso"/>
                                  <w:spacing w:line="360" w:lineRule="auto"/>
                                  <w:rPr>
                                    <w:lang w:val="es-ES"/>
                                  </w:rPr>
                                </w:pPr>
                                <w:r>
                                  <w:rPr>
                                    <w:lang w:val="es-ES"/>
                                  </w:rPr>
                                  <w:t>TECNOLOGÍAS DE LA INFORMACIÓN Y COMUNICACIÓN</w:t>
                                </w:r>
                              </w:p>
                            </w:txbxContent>
                          </wps:txbx>
                          <wps:bodyPr rot="0" vert="horz" wrap="square" lIns="91440" tIns="45720" rIns="91440" bIns="45720" anchor="t" anchorCtr="0" upright="1">
                            <a:noAutofit/>
                          </wps:bodyPr>
                        </wps:wsp>
                        <wps:wsp>
                          <wps:cNvPr id="17" name="Cuadro de texto 16"/>
                          <wps:cNvSpPr txBox="1">
                            <a:spLocks noChangeArrowheads="1"/>
                          </wps:cNvSpPr>
                          <wps:spPr bwMode="auto">
                            <a:xfrm>
                              <a:off x="0" y="1233377"/>
                              <a:ext cx="4262120" cy="781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35B3" w:rsidRDefault="002435B3" w:rsidP="00923C3F">
                                <w:pPr>
                                  <w:pStyle w:val="intenso"/>
                                  <w:rPr>
                                    <w:lang w:val="es-ES"/>
                                  </w:rPr>
                                </w:pPr>
                              </w:p>
                              <w:p w:rsidR="002435B3" w:rsidRPr="000D45F3" w:rsidRDefault="002435B3" w:rsidP="00923C3F">
                                <w:pPr>
                                  <w:pStyle w:val="intenso"/>
                                  <w:rPr>
                                    <w:lang w:val="es-ES"/>
                                  </w:rPr>
                                </w:pPr>
                                <w:r>
                                  <w:rPr>
                                    <w:lang w:val="es-ES"/>
                                  </w:rPr>
                                  <w:t>TRABAJO RECEPCIONAL</w:t>
                                </w:r>
                              </w:p>
                            </w:txbxContent>
                          </wps:txbx>
                          <wps:bodyPr rot="0" vert="horz" wrap="square" lIns="91440" tIns="45720" rIns="91440" bIns="45720" anchor="t" anchorCtr="0" upright="1">
                            <a:noAutofit/>
                          </wps:bodyPr>
                        </wps:wsp>
                        <wps:wsp>
                          <wps:cNvPr id="15" name="Cuadro de texto 14"/>
                          <wps:cNvSpPr txBox="1">
                            <a:spLocks noChangeArrowheads="1"/>
                          </wps:cNvSpPr>
                          <wps:spPr bwMode="auto">
                            <a:xfrm>
                              <a:off x="0" y="0"/>
                              <a:ext cx="4262120" cy="1092200"/>
                            </a:xfrm>
                            <a:prstGeom prst="rect">
                              <a:avLst/>
                            </a:prstGeom>
                            <a:solidFill>
                              <a:srgbClr val="FFFFFF"/>
                            </a:solidFill>
                            <a:ln w="9525">
                              <a:solidFill>
                                <a:srgbClr val="000000"/>
                              </a:solidFill>
                              <a:miter lim="800000"/>
                              <a:headEnd/>
                              <a:tailEnd/>
                            </a:ln>
                          </wps:spPr>
                          <wps:txbx>
                            <w:txbxContent>
                              <w:p w:rsidR="002435B3" w:rsidRDefault="002435B3" w:rsidP="0036264C">
                                <w:pPr>
                                  <w:pStyle w:val="Nointenso"/>
                                  <w:rPr>
                                    <w:lang w:val="es-ES"/>
                                  </w:rPr>
                                </w:pPr>
                              </w:p>
                              <w:p w:rsidR="002435B3" w:rsidRDefault="002435B3" w:rsidP="0036264C">
                                <w:pPr>
                                  <w:pStyle w:val="Nointenso"/>
                                  <w:rPr>
                                    <w:lang w:val="es-ES"/>
                                  </w:rPr>
                                </w:pPr>
                              </w:p>
                              <w:p w:rsidR="002435B3" w:rsidRPr="00F13BDB" w:rsidRDefault="002435B3" w:rsidP="0036264C">
                                <w:pPr>
                                  <w:pStyle w:val="Nointenso"/>
                                  <w:rPr>
                                    <w:lang w:val="es-ES"/>
                                  </w:rPr>
                                </w:pPr>
                                <w:r w:rsidRPr="00A577D5">
                                  <w:rPr>
                                    <w:lang w:val="es-ES"/>
                                  </w:rPr>
                                  <w:t>NO RECUERDO EL NOMBRE</w:t>
                                </w:r>
                              </w:p>
                            </w:txbxContent>
                          </wps:txbx>
                          <wps:bodyPr rot="0" vert="horz" wrap="square" lIns="91440" tIns="45720" rIns="91440" bIns="45720" anchor="t" anchorCtr="0" upright="1">
                            <a:noAutofit/>
                          </wps:bodyPr>
                        </wps:wsp>
                      </wpg:grpSp>
                    </wpg:wgp>
                  </a:graphicData>
                </a:graphic>
              </wp:anchor>
            </w:drawing>
          </mc:Choice>
          <mc:Fallback>
            <w:pict>
              <v:group id="31 Grupo" o:spid="_x0000_s1038" style="position:absolute;left:0;text-align:left;margin-left:100.15pt;margin-top:18.15pt;width:335.6pt;height:436.5pt;z-index:251656704" coordsize="42621,554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">
                <v:shape id="Cuadro de texto 17" o:spid="_x0000_s1039" type="#_x0000_t202" style="position:absolute;left:318;top:39978;width:42286;height:7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f3e8IA&#10;AADbAAAADwAAAGRycy9kb3ducmV2LnhtbESPzW7CQAyE70h9h5Ur9YJg04rfwIJaJBBXfh7AZE0S&#10;kfVG2S0Jb48PSNxszXjm83LduUrdqQmlZwPfwwQUceZtybmB82k7mIEKEdli5ZkMPCjAevXRW2Jq&#10;fcsHuh9jriSEQ4oGihjrVOuQFeQwDH1NLNrVNw6jrE2ubYOthLtK/yTJRDssWRoKrGlTUHY7/jsD&#10;133bH8/byy6ep4fR5A/L6cU/jPn67H4XoCJ18W1+Xe+t4Aus/CID6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F/d7wgAAANsAAAAPAAAAAAAAAAAAAAAAAJgCAABkcnMvZG93&#10;bnJldi54bWxQSwUGAAAAAAQABAD1AAAAhwMAAAAA&#10;" stroked="f">
                  <v:textbox>
                    <w:txbxContent>
                      <w:p w:rsidR="002435B3" w:rsidRDefault="002435B3" w:rsidP="00B8493B">
                        <w:pPr>
                          <w:pStyle w:val="Nointenso"/>
                          <w:rPr>
                            <w:lang w:val="es-ES"/>
                          </w:rPr>
                        </w:pPr>
                        <w:r w:rsidRPr="000D45F3">
                          <w:rPr>
                            <w:lang w:val="es-ES"/>
                          </w:rPr>
                          <w:t>PRESENTA</w:t>
                        </w:r>
                      </w:p>
                      <w:p w:rsidR="002435B3" w:rsidRDefault="002435B3" w:rsidP="00B8493B">
                        <w:pPr>
                          <w:pStyle w:val="Nointenso"/>
                          <w:rPr>
                            <w:lang w:val="es-ES"/>
                          </w:rPr>
                        </w:pPr>
                      </w:p>
                      <w:p w:rsidR="002435B3" w:rsidRPr="000D45F3" w:rsidRDefault="002435B3" w:rsidP="006614B7">
                        <w:pPr>
                          <w:pStyle w:val="Nointenso"/>
                          <w:rPr>
                            <w:lang w:val="es-ES"/>
                          </w:rPr>
                        </w:pPr>
                        <w:r w:rsidRPr="006614B7">
                          <w:rPr>
                            <w:lang w:val="es-ES"/>
                          </w:rPr>
                          <w:t>MARÍA DE LOS ÁNGELES RABELERO CAMPOS</w:t>
                        </w:r>
                      </w:p>
                    </w:txbxContent>
                  </v:textbox>
                </v:shape>
                <v:shape id="Cuadro de texto 15" o:spid="_x0000_s1040" type="#_x0000_t202" style="position:absolute;left:1488;top:51780;width:41133;height:36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TGkr8A&#10;AADbAAAADwAAAGRycy9kb3ducmV2LnhtbERPy6rCMBDdX/AfwghuLpoq3qrVKCoobn18wNiMbbGZ&#10;lCba+vdGEO5uDuc5i1VrSvGk2hWWFQwHEQji1OqCMwWX864/BeE8ssbSMil4kYPVsvOzwETbho/0&#10;PPlMhBB2CSrIva8SKV2ak0E3sBVx4G62NugDrDOpa2xCuCnlKIpiabDg0JBjRduc0vvpYRTcDs3v&#10;36y57v1lchzHGywmV/tSqtdt13MQnlr/L/66DzrMj+HzSzhAL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xMaSvwAAANsAAAAPAAAAAAAAAAAAAAAAAJgCAABkcnMvZG93bnJl&#10;di54bWxQSwUGAAAAAAQABAD1AAAAhAMAAAAA&#10;" stroked="f">
                  <v:textbox>
                    <w:txbxContent>
                      <w:p w:rsidR="002435B3" w:rsidRPr="000D45F3" w:rsidRDefault="002435B3" w:rsidP="002B20D4">
                        <w:pPr>
                          <w:ind w:firstLine="0"/>
                          <w:rPr>
                            <w:rFonts w:cs="Arial"/>
                            <w:szCs w:val="24"/>
                            <w:lang w:val="es-ES"/>
                          </w:rPr>
                        </w:pPr>
                        <w:r>
                          <w:rPr>
                            <w:rFonts w:cs="Arial"/>
                            <w:szCs w:val="24"/>
                            <w:lang w:val="es-ES"/>
                          </w:rPr>
                          <w:t xml:space="preserve">    </w:t>
                        </w:r>
                        <w:r w:rsidRPr="000D45F3">
                          <w:rPr>
                            <w:rFonts w:cs="Arial"/>
                            <w:szCs w:val="24"/>
                            <w:lang w:val="es-ES"/>
                          </w:rPr>
                          <w:t>TIJUANA, B.</w:t>
                        </w:r>
                        <w:r>
                          <w:rPr>
                            <w:rFonts w:cs="Arial"/>
                            <w:szCs w:val="24"/>
                            <w:lang w:val="es-ES"/>
                          </w:rPr>
                          <w:t xml:space="preserve"> </w:t>
                        </w:r>
                        <w:r w:rsidRPr="000D45F3">
                          <w:rPr>
                            <w:rFonts w:cs="Arial"/>
                            <w:szCs w:val="24"/>
                            <w:lang w:val="es-ES"/>
                          </w:rPr>
                          <w:t xml:space="preserve">C.                           </w:t>
                        </w:r>
                        <w:r>
                          <w:rPr>
                            <w:rFonts w:cs="Arial"/>
                            <w:szCs w:val="24"/>
                            <w:lang w:val="es-ES"/>
                          </w:rPr>
                          <w:t xml:space="preserve">         ABRIL, 2014</w:t>
                        </w:r>
                      </w:p>
                    </w:txbxContent>
                  </v:textbox>
                </v:shape>
                <v:group id="29 Grupo" o:spid="_x0000_s1041" style="position:absolute;width:42621;height:36372" coordsize="42621,363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shape id="Cuadro de texto 18" o:spid="_x0000_s1042" type="#_x0000_t202" style="position:absolute;left:318;top:23710;width:42016;height:126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gML8EA&#10;AADbAAAADwAAAGRycy9kb3ducmV2LnhtbESP0YrCMBRE3wX/IVzBF1lTxa1ajaKC4quuH3Btrm2x&#10;uSlNtPXvjSDs4zAzZ5jlujWleFLtCssKRsMIBHFqdcGZgsvf/mcGwnlkjaVlUvAiB+tVt7PERNuG&#10;T/Q8+0wECLsEFeTeV4mULs3JoBvaijh4N1sb9EHWmdQ1NgFuSjmOolgaLDgs5FjRLqf0fn4YBbdj&#10;M/idN9eDv0xPk3iLxfRqX0r1e+1mAcJT6//D3/ZRKxjH8PkSfoB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oDC/BAAAA2wAAAA8AAAAAAAAAAAAAAAAAmAIAAGRycy9kb3du&#10;cmV2LnhtbFBLBQYAAAAABAAEAPUAAACGAwAAAAA=&#10;" stroked="f">
                    <v:textbox>
                      <w:txbxContent>
                        <w:p w:rsidR="002435B3" w:rsidRDefault="002435B3" w:rsidP="00B8493B">
                          <w:pPr>
                            <w:pStyle w:val="intenso"/>
                            <w:rPr>
                              <w:lang w:val="es-ES"/>
                            </w:rPr>
                          </w:pPr>
                          <w:r>
                            <w:rPr>
                              <w:lang w:val="es-ES"/>
                            </w:rPr>
                            <w:t>TÍTULO A OTORGAR</w:t>
                          </w:r>
                        </w:p>
                        <w:p w:rsidR="002435B3" w:rsidRDefault="002435B3" w:rsidP="00B8493B">
                          <w:pPr>
                            <w:pStyle w:val="intenso"/>
                            <w:rPr>
                              <w:lang w:val="es-ES"/>
                            </w:rPr>
                          </w:pPr>
                        </w:p>
                        <w:p w:rsidR="002435B3" w:rsidRDefault="002435B3" w:rsidP="00C551F8">
                          <w:pPr>
                            <w:pStyle w:val="intenso"/>
                            <w:spacing w:line="360" w:lineRule="auto"/>
                            <w:rPr>
                              <w:lang w:val="es-ES"/>
                            </w:rPr>
                          </w:pPr>
                          <w:r>
                            <w:rPr>
                              <w:lang w:val="es-ES"/>
                            </w:rPr>
                            <w:t xml:space="preserve">LICENCIATURA EN INGENIERÍA EN </w:t>
                          </w:r>
                        </w:p>
                        <w:p w:rsidR="002435B3" w:rsidRPr="000D45F3" w:rsidRDefault="002435B3" w:rsidP="00C551F8">
                          <w:pPr>
                            <w:pStyle w:val="intenso"/>
                            <w:spacing w:line="360" w:lineRule="auto"/>
                            <w:rPr>
                              <w:lang w:val="es-ES"/>
                            </w:rPr>
                          </w:pPr>
                          <w:r>
                            <w:rPr>
                              <w:lang w:val="es-ES"/>
                            </w:rPr>
                            <w:t>TECNOLOGÍAS DE LA INFORMACIÓN Y COMUNICACIÓN</w:t>
                          </w:r>
                        </w:p>
                      </w:txbxContent>
                    </v:textbox>
                  </v:shape>
                  <v:shape id="Cuadro de texto 16" o:spid="_x0000_s1043" type="#_x0000_t202" style="position:absolute;top:12333;width:42621;height:7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hjCb8A&#10;AADbAAAADwAAAGRycy9kb3ducmV2LnhtbERPy6rCMBDdX/AfwghuLpoqXqvVKCoobn18wNiMbbGZ&#10;lCba+vdGEO5uDuc5i1VrSvGk2hWWFQwHEQji1OqCMwWX864/BeE8ssbSMil4kYPVsvOzwETbho/0&#10;PPlMhBB2CSrIva8SKV2ak0E3sBVx4G62NugDrDOpa2xCuCnlKIom0mDBoSHHirY5pffTwyi4HZrf&#10;v1lz3ftLfBxPNljEV/tSqtdt13MQnlr/L/66DzrMj+HzSzhAL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iGMJvwAAANsAAAAPAAAAAAAAAAAAAAAAAJgCAABkcnMvZG93bnJl&#10;di54bWxQSwUGAAAAAAQABAD1AAAAhAMAAAAA&#10;" stroked="f">
                    <v:textbox>
                      <w:txbxContent>
                        <w:p w:rsidR="002435B3" w:rsidRDefault="002435B3" w:rsidP="00923C3F">
                          <w:pPr>
                            <w:pStyle w:val="intenso"/>
                            <w:rPr>
                              <w:lang w:val="es-ES"/>
                            </w:rPr>
                          </w:pPr>
                        </w:p>
                        <w:p w:rsidR="002435B3" w:rsidRPr="000D45F3" w:rsidRDefault="002435B3" w:rsidP="00923C3F">
                          <w:pPr>
                            <w:pStyle w:val="intenso"/>
                            <w:rPr>
                              <w:lang w:val="es-ES"/>
                            </w:rPr>
                          </w:pPr>
                          <w:r>
                            <w:rPr>
                              <w:lang w:val="es-ES"/>
                            </w:rPr>
                            <w:t>TRABAJO RECEPCIONAL</w:t>
                          </w:r>
                        </w:p>
                      </w:txbxContent>
                    </v:textbox>
                  </v:shape>
                  <v:shape id="Cuadro de texto 14" o:spid="_x0000_s1044" type="#_x0000_t202" style="position:absolute;width:42621;height:10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AvTsIA&#10;AADbAAAADwAAAGRycy9kb3ducmV2LnhtbERPS2sCMRC+C/0PYQpeimarrdqtUURQ9FYf2OuwGXeX&#10;bibbJK7rvzeFgrf5+J4znbemEg05X1pW8NpPQBBnVpecKzgeVr0JCB+QNVaWScGNPMxnT50pptpe&#10;eUfNPuQihrBPUUERQp1K6bOCDPq+rYkjd7bOYIjQ5VI7vMZwU8lBkoykwZJjQ4E1LQvKfvYXo2Dy&#10;tmm+/Xb4dcpG5+ojvIyb9a9TqvvcLj5BBGrDQ/zv3ug4/x3+fokH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AC9OwgAAANsAAAAPAAAAAAAAAAAAAAAAAJgCAABkcnMvZG93&#10;bnJldi54bWxQSwUGAAAAAAQABAD1AAAAhwMAAAAA&#10;">
                    <v:textbox>
                      <w:txbxContent>
                        <w:p w:rsidR="002435B3" w:rsidRDefault="002435B3" w:rsidP="0036264C">
                          <w:pPr>
                            <w:pStyle w:val="Nointenso"/>
                            <w:rPr>
                              <w:lang w:val="es-ES"/>
                            </w:rPr>
                          </w:pPr>
                        </w:p>
                        <w:p w:rsidR="002435B3" w:rsidRDefault="002435B3" w:rsidP="0036264C">
                          <w:pPr>
                            <w:pStyle w:val="Nointenso"/>
                            <w:rPr>
                              <w:lang w:val="es-ES"/>
                            </w:rPr>
                          </w:pPr>
                        </w:p>
                        <w:p w:rsidR="002435B3" w:rsidRPr="00F13BDB" w:rsidRDefault="002435B3" w:rsidP="0036264C">
                          <w:pPr>
                            <w:pStyle w:val="Nointenso"/>
                            <w:rPr>
                              <w:lang w:val="es-ES"/>
                            </w:rPr>
                          </w:pPr>
                          <w:r w:rsidRPr="00A577D5">
                            <w:rPr>
                              <w:lang w:val="es-ES"/>
                            </w:rPr>
                            <w:t>NO RECUERDO EL NOMBRE</w:t>
                          </w:r>
                        </w:p>
                      </w:txbxContent>
                    </v:textbox>
                  </v:shape>
                </v:group>
              </v:group>
            </w:pict>
          </mc:Fallback>
        </mc:AlternateContent>
      </w:r>
    </w:p>
    <w:p w:rsidR="000D45F3" w:rsidRPr="004A4749" w:rsidRDefault="000D45F3" w:rsidP="000D45F3"/>
    <w:p w:rsidR="000D45F3" w:rsidRPr="004A4749" w:rsidRDefault="000D45F3" w:rsidP="000D45F3"/>
    <w:p w:rsidR="000D45F3" w:rsidRPr="004A4749" w:rsidRDefault="000D45F3" w:rsidP="000D45F3"/>
    <w:p w:rsidR="000D45F3" w:rsidRPr="004A4749" w:rsidRDefault="000D45F3" w:rsidP="000D45F3"/>
    <w:p w:rsidR="000D45F3" w:rsidRPr="004A4749" w:rsidRDefault="000D45F3" w:rsidP="00280BF8">
      <w:pPr>
        <w:pStyle w:val="Fuenteimagenes"/>
      </w:pPr>
    </w:p>
    <w:p w:rsidR="000D45F3" w:rsidRPr="004A4749" w:rsidRDefault="000D45F3" w:rsidP="000D45F3"/>
    <w:p w:rsidR="000D45F3" w:rsidRPr="004A4749" w:rsidRDefault="000D45F3" w:rsidP="000D45F3"/>
    <w:p w:rsidR="000D45F3" w:rsidRPr="004A4749" w:rsidRDefault="000D45F3" w:rsidP="000D45F3"/>
    <w:p w:rsidR="000D45F3" w:rsidRPr="004A4749" w:rsidRDefault="000D45F3" w:rsidP="000D45F3"/>
    <w:p w:rsidR="000D45F3" w:rsidRPr="004A4749" w:rsidRDefault="000D45F3" w:rsidP="000D45F3"/>
    <w:p w:rsidR="000D45F3" w:rsidRPr="004A4749" w:rsidRDefault="000D45F3" w:rsidP="000D45F3"/>
    <w:p w:rsidR="000D45F3" w:rsidRPr="004A4749" w:rsidRDefault="000D45F3" w:rsidP="000D45F3"/>
    <w:p w:rsidR="000D45F3" w:rsidRPr="004A4749" w:rsidRDefault="000D45F3" w:rsidP="000D45F3"/>
    <w:p w:rsidR="000D45F3" w:rsidRPr="004A4749" w:rsidRDefault="000D45F3" w:rsidP="000D45F3"/>
    <w:p w:rsidR="000D45F3" w:rsidRPr="004A4749" w:rsidRDefault="000D45F3" w:rsidP="000D45F3"/>
    <w:p w:rsidR="000D45F3" w:rsidRPr="004A4749" w:rsidRDefault="000D45F3" w:rsidP="00102783">
      <w:pPr>
        <w:pStyle w:val="intenso2"/>
        <w:rPr>
          <w:lang w:val="es-MX"/>
        </w:rPr>
      </w:pPr>
      <w:r w:rsidRPr="004A4749">
        <w:rPr>
          <w:lang w:val="es-MX"/>
        </w:rPr>
        <w:lastRenderedPageBreak/>
        <w:t>UNIVERSIDAD TECNOLÓGICA DE TIJUANA</w:t>
      </w:r>
    </w:p>
    <w:p w:rsidR="000D45F3" w:rsidRPr="004A4749" w:rsidRDefault="000D45F3" w:rsidP="002B3D12">
      <w:pPr>
        <w:pStyle w:val="intenso2"/>
        <w:rPr>
          <w:lang w:val="es-MX"/>
        </w:rPr>
      </w:pPr>
      <w:r w:rsidRPr="004A4749">
        <w:rPr>
          <w:lang w:val="es-MX"/>
        </w:rPr>
        <w:t>TECNOLOGÍAS DE LA INFORMACIÓN Y COMUNICACIÓN</w:t>
      </w:r>
    </w:p>
    <w:p w:rsidR="000D45F3" w:rsidRPr="004A4749" w:rsidRDefault="00247CF9" w:rsidP="000D45F3">
      <w:pPr>
        <w:jc w:val="center"/>
        <w:rPr>
          <w:rFonts w:ascii="Garamond" w:hAnsi="Garamond"/>
          <w:szCs w:val="24"/>
        </w:rPr>
      </w:pPr>
      <w:r w:rsidRPr="004A4749">
        <w:rPr>
          <w:rFonts w:ascii="Garamond" w:hAnsi="Garamond"/>
          <w:szCs w:val="24"/>
          <w:lang w:eastAsia="es-MX"/>
        </w:rPr>
        <w:drawing>
          <wp:inline distT="0" distB="0" distL="0" distR="0" wp14:anchorId="3D7D5FD8" wp14:editId="0DD2C13B">
            <wp:extent cx="1956435" cy="871855"/>
            <wp:effectExtent l="0" t="0" r="5715" b="4445"/>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56435" cy="871855"/>
                    </a:xfrm>
                    <a:prstGeom prst="rect">
                      <a:avLst/>
                    </a:prstGeom>
                    <a:noFill/>
                    <a:ln>
                      <a:noFill/>
                    </a:ln>
                  </pic:spPr>
                </pic:pic>
              </a:graphicData>
            </a:graphic>
          </wp:inline>
        </w:drawing>
      </w:r>
    </w:p>
    <w:p w:rsidR="000D45F3" w:rsidRPr="004A4749" w:rsidRDefault="009B4470" w:rsidP="002B3D12">
      <w:pPr>
        <w:pStyle w:val="intenso2"/>
        <w:rPr>
          <w:lang w:val="es-MX"/>
        </w:rPr>
      </w:pPr>
      <w:r w:rsidRPr="004A4749">
        <w:rPr>
          <w:lang w:val="es-MX"/>
        </w:rPr>
        <w:t>TÍTULO A OTORGAR</w:t>
      </w:r>
    </w:p>
    <w:p w:rsidR="00AA0230" w:rsidRPr="004A4749" w:rsidRDefault="00AA0230" w:rsidP="00C10C9F">
      <w:pPr>
        <w:pStyle w:val="intenso2"/>
        <w:ind w:left="900" w:right="738"/>
        <w:rPr>
          <w:lang w:val="es-MX"/>
        </w:rPr>
      </w:pPr>
      <w:r w:rsidRPr="004A4749">
        <w:rPr>
          <w:lang w:val="es-MX"/>
        </w:rPr>
        <w:t xml:space="preserve">LICENCIATURA EN </w:t>
      </w:r>
      <w:r w:rsidR="002B3D12" w:rsidRPr="004A4749">
        <w:rPr>
          <w:lang w:val="es-MX"/>
        </w:rPr>
        <w:t>INGENIERÍA</w:t>
      </w:r>
      <w:r w:rsidRPr="004A4749">
        <w:rPr>
          <w:lang w:val="es-MX"/>
        </w:rPr>
        <w:t xml:space="preserve"> EN </w:t>
      </w:r>
      <w:r w:rsidR="002B3D12" w:rsidRPr="004A4749">
        <w:rPr>
          <w:lang w:val="es-MX"/>
        </w:rPr>
        <w:t>TECNOLOGÍAS</w:t>
      </w:r>
      <w:r w:rsidRPr="004A4749">
        <w:rPr>
          <w:lang w:val="es-MX"/>
        </w:rPr>
        <w:t xml:space="preserve"> DE LA INFORMACIÓN Y COMUNICACIÓN</w:t>
      </w:r>
    </w:p>
    <w:p w:rsidR="000D45F3" w:rsidRPr="004A4749" w:rsidRDefault="000D45F3" w:rsidP="000D45F3">
      <w:pPr>
        <w:jc w:val="center"/>
        <w:rPr>
          <w:rFonts w:cs="Arial"/>
          <w:szCs w:val="24"/>
        </w:rPr>
      </w:pPr>
    </w:p>
    <w:p w:rsidR="004A43AB" w:rsidRPr="004A4749" w:rsidRDefault="004A43AB" w:rsidP="002B3D12">
      <w:pPr>
        <w:pStyle w:val="intenso2"/>
        <w:rPr>
          <w:lang w:val="es-MX"/>
        </w:rPr>
      </w:pPr>
      <w:r w:rsidRPr="004A4749">
        <w:rPr>
          <w:lang w:val="es-MX"/>
        </w:rPr>
        <w:t>TRABAJO RECEPCIONAL</w:t>
      </w:r>
    </w:p>
    <w:p w:rsidR="000D45F3" w:rsidRPr="004A4749" w:rsidRDefault="000D45F3" w:rsidP="000D45F3">
      <w:pPr>
        <w:jc w:val="center"/>
        <w:rPr>
          <w:rFonts w:cs="Arial"/>
          <w:szCs w:val="24"/>
        </w:rPr>
      </w:pPr>
    </w:p>
    <w:p w:rsidR="000D45F3" w:rsidRPr="004A4749" w:rsidRDefault="002B3D12" w:rsidP="002B3D12">
      <w:pPr>
        <w:pStyle w:val="intenso2"/>
        <w:rPr>
          <w:lang w:val="es-MX"/>
        </w:rPr>
      </w:pPr>
      <w:r w:rsidRPr="004A4749">
        <w:rPr>
          <w:caps w:val="0"/>
          <w:lang w:val="es-MX"/>
        </w:rPr>
        <w:t>Realizada por</w:t>
      </w:r>
    </w:p>
    <w:p w:rsidR="007C5B0D" w:rsidRPr="004A4749" w:rsidRDefault="00DF0D9B" w:rsidP="00DF0D9B">
      <w:pPr>
        <w:pStyle w:val="Nointenso2"/>
      </w:pPr>
      <w:r w:rsidRPr="004A4749">
        <w:t>MARÍA DE LOS ÁNGELES RABELERO CAMPOS</w:t>
      </w:r>
    </w:p>
    <w:p w:rsidR="000D45F3" w:rsidRPr="004A4749" w:rsidRDefault="00DF0D9B" w:rsidP="00DF0D9B">
      <w:pPr>
        <w:pStyle w:val="intenso2"/>
        <w:rPr>
          <w:lang w:val="es-MX"/>
        </w:rPr>
      </w:pPr>
      <w:r w:rsidRPr="004A4749">
        <w:rPr>
          <w:caps w:val="0"/>
          <w:lang w:val="es-MX"/>
        </w:rPr>
        <w:t>En la empresa</w:t>
      </w:r>
    </w:p>
    <w:p w:rsidR="000D45F3" w:rsidRPr="004A4749" w:rsidRDefault="00DF0D9B" w:rsidP="00DF0D9B">
      <w:pPr>
        <w:pStyle w:val="Nointenso2"/>
      </w:pPr>
      <w:r w:rsidRPr="004A4749">
        <w:t>OPERADORA DE FRANQUICIAS TAIKISHI S. A. DE C. V.</w:t>
      </w:r>
    </w:p>
    <w:p w:rsidR="00BF2CCC" w:rsidRPr="004A4749" w:rsidRDefault="00BF2CCC" w:rsidP="000D45F3">
      <w:pPr>
        <w:spacing w:line="240" w:lineRule="auto"/>
        <w:jc w:val="right"/>
        <w:rPr>
          <w:rFonts w:cs="Arial"/>
          <w:szCs w:val="24"/>
        </w:rPr>
      </w:pPr>
    </w:p>
    <w:p w:rsidR="000D45F3" w:rsidRPr="004A4749" w:rsidRDefault="000D45F3" w:rsidP="000D45F3">
      <w:pPr>
        <w:jc w:val="right"/>
        <w:rPr>
          <w:rFonts w:cs="Arial"/>
          <w:b/>
          <w:szCs w:val="24"/>
        </w:rPr>
      </w:pPr>
      <w:r w:rsidRPr="004A4749">
        <w:rPr>
          <w:rFonts w:cs="Arial"/>
          <w:b/>
          <w:szCs w:val="24"/>
        </w:rPr>
        <w:t xml:space="preserve">Director de </w:t>
      </w:r>
      <w:r w:rsidR="00BA378E" w:rsidRPr="004A4749">
        <w:rPr>
          <w:rFonts w:cs="Arial"/>
          <w:b/>
          <w:szCs w:val="24"/>
        </w:rPr>
        <w:t>Trabajo</w:t>
      </w:r>
      <w:r w:rsidRPr="004A4749">
        <w:rPr>
          <w:rFonts w:cs="Arial"/>
          <w:b/>
          <w:szCs w:val="24"/>
        </w:rPr>
        <w:t xml:space="preserve"> Recepcional</w:t>
      </w:r>
    </w:p>
    <w:p w:rsidR="00BF2CCC" w:rsidRPr="004A4749" w:rsidRDefault="002A0E51" w:rsidP="000D45F3">
      <w:pPr>
        <w:jc w:val="right"/>
        <w:rPr>
          <w:rFonts w:cs="Arial"/>
          <w:szCs w:val="24"/>
        </w:rPr>
      </w:pPr>
      <w:r w:rsidRPr="004A4749">
        <w:rPr>
          <w:rFonts w:cs="Arial"/>
          <w:szCs w:val="24"/>
        </w:rPr>
        <w:t>ING. ANTONIO REYES PÉREZ</w:t>
      </w:r>
    </w:p>
    <w:p w:rsidR="002A0E51" w:rsidRPr="004A4749" w:rsidRDefault="002A0E51" w:rsidP="000D45F3">
      <w:pPr>
        <w:jc w:val="right"/>
        <w:rPr>
          <w:rFonts w:cs="Arial"/>
          <w:szCs w:val="24"/>
        </w:rPr>
      </w:pPr>
    </w:p>
    <w:p w:rsidR="009B4470" w:rsidRPr="004A4749" w:rsidRDefault="0062161E" w:rsidP="000D45F3">
      <w:pPr>
        <w:jc w:val="right"/>
        <w:rPr>
          <w:rFonts w:cs="Arial"/>
          <w:szCs w:val="24"/>
        </w:rPr>
      </w:pPr>
      <w:r w:rsidRPr="004A4749">
        <w:rPr>
          <w:rFonts w:cs="Arial"/>
          <w:szCs w:val="24"/>
        </w:rPr>
        <w:t>Tijuana Baja California</w:t>
      </w:r>
      <w:r w:rsidR="00AA0230" w:rsidRPr="004A4749">
        <w:rPr>
          <w:rFonts w:cs="Arial"/>
          <w:szCs w:val="24"/>
        </w:rPr>
        <w:t>, 16 de abril de 2014</w:t>
      </w:r>
    </w:p>
    <w:p w:rsidR="00BF2CCC" w:rsidRPr="004A4749" w:rsidRDefault="00BF2CCC" w:rsidP="00F23816">
      <w:pPr>
        <w:pStyle w:val="Ttulo1"/>
        <w:sectPr w:rsidR="00BF2CCC" w:rsidRPr="004A4749" w:rsidSect="0043571A">
          <w:headerReference w:type="default" r:id="rId13"/>
          <w:footerReference w:type="default" r:id="rId14"/>
          <w:pgSz w:w="12240" w:h="15840" w:code="1"/>
          <w:pgMar w:top="1418" w:right="1701" w:bottom="1418" w:left="1701" w:header="709" w:footer="709" w:gutter="0"/>
          <w:cols w:space="708"/>
          <w:docGrid w:linePitch="360"/>
        </w:sectPr>
      </w:pPr>
    </w:p>
    <w:bookmarkStart w:id="0" w:name="_Toc381056257"/>
    <w:p w:rsidR="00257237" w:rsidRPr="004A4749" w:rsidRDefault="00247CF9" w:rsidP="00B8242F">
      <w:pPr>
        <w:pStyle w:val="Ttulo1"/>
        <w:numPr>
          <w:ilvl w:val="0"/>
          <w:numId w:val="0"/>
        </w:numPr>
      </w:pPr>
      <w:r w:rsidRPr="004A4749">
        <w:rPr>
          <w:lang w:eastAsia="es-MX"/>
        </w:rPr>
        <w:lastRenderedPageBreak/>
        <mc:AlternateContent>
          <mc:Choice Requires="wps">
            <w:drawing>
              <wp:anchor distT="0" distB="0" distL="114300" distR="114300" simplePos="0" relativeHeight="251664896" behindDoc="0" locked="0" layoutInCell="1" allowOverlap="1" wp14:anchorId="694BAD27" wp14:editId="173E9E44">
                <wp:simplePos x="0" y="0"/>
                <wp:positionH relativeFrom="column">
                  <wp:posOffset>5753100</wp:posOffset>
                </wp:positionH>
                <wp:positionV relativeFrom="paragraph">
                  <wp:posOffset>762000</wp:posOffset>
                </wp:positionV>
                <wp:extent cx="298450" cy="285750"/>
                <wp:effectExtent l="0" t="0" r="6350" b="0"/>
                <wp:wrapNone/>
                <wp:docPr id="25" name="25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8450" cy="285750"/>
                        </a:xfrm>
                        <a:prstGeom prst="rect">
                          <a:avLst/>
                        </a:prstGeom>
                        <a:solidFill>
                          <a:sysClr val="window" lastClr="FFFFFF"/>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25 Rectángulo" o:spid="_x0000_s1026" style="position:absolute;margin-left:453pt;margin-top:60pt;width:23.5pt;height:22.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" fillcolor="window" stroked="f" strokeweight="2pt">
                <v:path arrowok="t"/>
              </v:rect>
            </w:pict>
          </mc:Fallback>
        </mc:AlternateContent>
      </w:r>
      <w:bookmarkStart w:id="1" w:name="_Toc315887065"/>
      <w:r w:rsidR="00B8242F" w:rsidRPr="004A4749">
        <w:t>Dedicatoria y Agradecimientos</w:t>
      </w:r>
      <w:bookmarkEnd w:id="1"/>
      <w:bookmarkEnd w:id="0"/>
    </w:p>
    <w:p w:rsidR="000D45F3" w:rsidRPr="004A4749" w:rsidRDefault="000D45F3" w:rsidP="00F23816"/>
    <w:p w:rsidR="002C1537" w:rsidRPr="004A4749" w:rsidRDefault="002C1537" w:rsidP="00F23816"/>
    <w:p w:rsidR="002C1537" w:rsidRPr="004A4749" w:rsidRDefault="002C1537" w:rsidP="00F23816"/>
    <w:p w:rsidR="002C1537" w:rsidRPr="004A4749" w:rsidRDefault="002C1537" w:rsidP="00F23816"/>
    <w:p w:rsidR="002C1537" w:rsidRPr="004A4749" w:rsidRDefault="002C1537" w:rsidP="00F23816"/>
    <w:p w:rsidR="002C1537" w:rsidRPr="004A4749" w:rsidRDefault="002C1537" w:rsidP="00E53FD7">
      <w:pPr>
        <w:rPr>
          <w:i/>
        </w:rPr>
      </w:pPr>
      <w:r w:rsidRPr="004A4749">
        <w:rPr>
          <w:i/>
        </w:rPr>
        <w:t>Dedico este Trabajo Recepcional a mi asesor Ing. Antonio Reyes Pérez, a google, a mi fiel Kenzo y a mis padres por sus enseñanzas y consejos, que me han motivado para seguir mejorando mi ingenio y mi formación profesional.</w:t>
      </w:r>
    </w:p>
    <w:p w:rsidR="000D45F3" w:rsidRPr="004A4749" w:rsidRDefault="000D45F3" w:rsidP="00F23816">
      <w:pPr>
        <w:rPr>
          <w:b/>
          <w:sz w:val="28"/>
          <w:szCs w:val="28"/>
        </w:rPr>
      </w:pPr>
    </w:p>
    <w:p w:rsidR="000D45F3" w:rsidRPr="004A4749" w:rsidRDefault="000D45F3" w:rsidP="00F23816">
      <w:pPr>
        <w:rPr>
          <w:b/>
          <w:sz w:val="28"/>
          <w:szCs w:val="28"/>
        </w:rPr>
      </w:pPr>
    </w:p>
    <w:p w:rsidR="000D45F3" w:rsidRPr="004A4749" w:rsidRDefault="000D45F3">
      <w:pPr>
        <w:rPr>
          <w:rFonts w:cs="Arial"/>
          <w:b/>
          <w:sz w:val="28"/>
          <w:szCs w:val="28"/>
        </w:rPr>
      </w:pPr>
    </w:p>
    <w:p w:rsidR="000D45F3" w:rsidRPr="004A4749" w:rsidRDefault="000D45F3">
      <w:pPr>
        <w:rPr>
          <w:rFonts w:cs="Arial"/>
          <w:b/>
          <w:sz w:val="28"/>
          <w:szCs w:val="28"/>
        </w:rPr>
      </w:pPr>
    </w:p>
    <w:p w:rsidR="000D45F3" w:rsidRPr="004A4749" w:rsidRDefault="000D45F3">
      <w:pPr>
        <w:rPr>
          <w:rFonts w:cs="Arial"/>
          <w:b/>
          <w:sz w:val="28"/>
          <w:szCs w:val="28"/>
        </w:rPr>
      </w:pPr>
    </w:p>
    <w:p w:rsidR="000D45F3" w:rsidRPr="004A4749" w:rsidRDefault="000D45F3">
      <w:pPr>
        <w:rPr>
          <w:rFonts w:cs="Arial"/>
          <w:b/>
          <w:sz w:val="28"/>
          <w:szCs w:val="28"/>
        </w:rPr>
      </w:pPr>
    </w:p>
    <w:p w:rsidR="000D45F3" w:rsidRPr="004A4749" w:rsidRDefault="000D45F3">
      <w:pPr>
        <w:rPr>
          <w:rFonts w:cs="Arial"/>
          <w:b/>
          <w:sz w:val="28"/>
          <w:szCs w:val="28"/>
        </w:rPr>
      </w:pPr>
    </w:p>
    <w:p w:rsidR="000D45F3" w:rsidRPr="004A4749" w:rsidRDefault="000D45F3">
      <w:pPr>
        <w:rPr>
          <w:rFonts w:cs="Arial"/>
          <w:b/>
          <w:sz w:val="28"/>
          <w:szCs w:val="28"/>
        </w:rPr>
      </w:pPr>
    </w:p>
    <w:p w:rsidR="000D45F3" w:rsidRPr="004A4749" w:rsidRDefault="000D45F3">
      <w:pPr>
        <w:rPr>
          <w:rFonts w:cs="Arial"/>
          <w:b/>
          <w:sz w:val="28"/>
          <w:szCs w:val="28"/>
        </w:rPr>
      </w:pPr>
    </w:p>
    <w:p w:rsidR="000D45F3" w:rsidRPr="004A4749" w:rsidRDefault="000D45F3">
      <w:pPr>
        <w:rPr>
          <w:rFonts w:cs="Arial"/>
          <w:b/>
          <w:sz w:val="28"/>
          <w:szCs w:val="28"/>
        </w:rPr>
      </w:pPr>
    </w:p>
    <w:p w:rsidR="000D45F3" w:rsidRPr="004A4749" w:rsidRDefault="00B8242F" w:rsidP="00B8242F">
      <w:pPr>
        <w:pStyle w:val="Ttulo1"/>
        <w:numPr>
          <w:ilvl w:val="0"/>
          <w:numId w:val="0"/>
        </w:numPr>
      </w:pPr>
      <w:bookmarkStart w:id="2" w:name="_Toc381056258"/>
      <w:r w:rsidRPr="004A4749">
        <w:lastRenderedPageBreak/>
        <w:t>Resumen</w:t>
      </w:r>
      <w:bookmarkEnd w:id="2"/>
    </w:p>
    <w:p w:rsidR="000D45F3" w:rsidRPr="004A4749" w:rsidRDefault="000D45F3" w:rsidP="00F23816"/>
    <w:p w:rsidR="001510C7" w:rsidRPr="004A4749" w:rsidRDefault="001510C7" w:rsidP="00F23816"/>
    <w:p w:rsidR="00E46D0F" w:rsidRPr="004A4749" w:rsidRDefault="00E46D0F" w:rsidP="00E46D0F">
      <w:pPr>
        <w:pStyle w:val="intenso2"/>
        <w:jc w:val="left"/>
        <w:rPr>
          <w:sz w:val="28"/>
          <w:szCs w:val="28"/>
          <w:lang w:val="es-MX"/>
        </w:rPr>
      </w:pPr>
      <w:r w:rsidRPr="004A4749">
        <w:rPr>
          <w:sz w:val="28"/>
          <w:szCs w:val="28"/>
          <w:lang w:val="es-MX"/>
        </w:rPr>
        <w:t>SÍNTESIS</w:t>
      </w:r>
    </w:p>
    <w:p w:rsidR="00E46D0F" w:rsidRPr="004A4749" w:rsidRDefault="00E45C0A" w:rsidP="00E46D0F">
      <w:pPr>
        <w:rPr>
          <w:rFonts w:cs="Arial"/>
          <w:szCs w:val="24"/>
        </w:rPr>
      </w:pPr>
      <w:r w:rsidRPr="004A4749">
        <w:rPr>
          <w:rFonts w:cs="Arial"/>
          <w:szCs w:val="24"/>
        </w:rPr>
        <w:t xml:space="preserve">El presente Trabajo Recepcional propone el desarrollo del “Sistema informático </w:t>
      </w:r>
      <w:r w:rsidR="004D3487" w:rsidRPr="004A4749">
        <w:rPr>
          <w:rFonts w:cs="Arial"/>
          <w:szCs w:val="24"/>
        </w:rPr>
        <w:t>no recuerdo el resto del nombre</w:t>
      </w:r>
      <w:r w:rsidRPr="004A4749">
        <w:rPr>
          <w:rFonts w:cs="Arial"/>
          <w:szCs w:val="24"/>
        </w:rPr>
        <w:t xml:space="preserve">” con el </w:t>
      </w:r>
      <w:r w:rsidR="00DF4CBC" w:rsidRPr="004A4749">
        <w:rPr>
          <w:rFonts w:cs="Arial"/>
          <w:szCs w:val="24"/>
        </w:rPr>
        <w:t>propósito</w:t>
      </w:r>
      <w:r w:rsidRPr="004A4749">
        <w:rPr>
          <w:rFonts w:cs="Arial"/>
          <w:szCs w:val="24"/>
        </w:rPr>
        <w:t xml:space="preserve"> de </w:t>
      </w:r>
      <w:r w:rsidR="00DF4CBC" w:rsidRPr="004A4749">
        <w:rPr>
          <w:rFonts w:cs="Arial"/>
          <w:szCs w:val="24"/>
        </w:rPr>
        <w:t>brindar a la</w:t>
      </w:r>
      <w:r w:rsidR="007C6B9F" w:rsidRPr="004A4749">
        <w:rPr>
          <w:rFonts w:cs="Arial"/>
          <w:szCs w:val="24"/>
        </w:rPr>
        <w:t xml:space="preserve"> operadora de</w:t>
      </w:r>
      <w:r w:rsidR="00DF4CBC" w:rsidRPr="004A4749">
        <w:rPr>
          <w:rFonts w:cs="Arial"/>
          <w:szCs w:val="24"/>
        </w:rPr>
        <w:t xml:space="preserve"> </w:t>
      </w:r>
      <w:r w:rsidR="004D3487" w:rsidRPr="004A4749">
        <w:rPr>
          <w:rFonts w:cs="Arial"/>
          <w:szCs w:val="24"/>
        </w:rPr>
        <w:t xml:space="preserve">restaurantes de comida Taikishi </w:t>
      </w:r>
      <w:r w:rsidR="00022DDC" w:rsidRPr="004A4749">
        <w:rPr>
          <w:rFonts w:cs="Arial"/>
          <w:szCs w:val="24"/>
        </w:rPr>
        <w:t xml:space="preserve">una aplicación empresarial </w:t>
      </w:r>
      <w:r w:rsidR="00A15EB7" w:rsidRPr="004A4749">
        <w:rPr>
          <w:rFonts w:cs="Arial"/>
          <w:szCs w:val="24"/>
        </w:rPr>
        <w:t>que les auxiliara en</w:t>
      </w:r>
      <w:r w:rsidR="00557028" w:rsidRPr="004A4749">
        <w:rPr>
          <w:rFonts w:cs="Arial"/>
          <w:szCs w:val="24"/>
        </w:rPr>
        <w:t xml:space="preserve"> el</w:t>
      </w:r>
      <w:r w:rsidR="00BB678C" w:rsidRPr="004A4749">
        <w:rPr>
          <w:rFonts w:cs="Arial"/>
          <w:szCs w:val="24"/>
        </w:rPr>
        <w:t xml:space="preserve"> proceso</w:t>
      </w:r>
      <w:r w:rsidRPr="004A4749">
        <w:rPr>
          <w:rFonts w:cs="Arial"/>
          <w:szCs w:val="24"/>
        </w:rPr>
        <w:t xml:space="preserve"> </w:t>
      </w:r>
      <w:r w:rsidR="00300B2E" w:rsidRPr="004A4749">
        <w:rPr>
          <w:rFonts w:cs="Arial"/>
          <w:szCs w:val="24"/>
        </w:rPr>
        <w:t xml:space="preserve">de </w:t>
      </w:r>
      <w:r w:rsidR="00BB678C" w:rsidRPr="004A4749">
        <w:rPr>
          <w:rFonts w:cs="Arial"/>
          <w:szCs w:val="24"/>
        </w:rPr>
        <w:t>control de inventarios</w:t>
      </w:r>
      <w:r w:rsidR="00E61999" w:rsidRPr="004A4749">
        <w:rPr>
          <w:rFonts w:cs="Arial"/>
          <w:szCs w:val="24"/>
        </w:rPr>
        <w:t>,</w:t>
      </w:r>
      <w:r w:rsidR="00BB678C" w:rsidRPr="004A4749">
        <w:rPr>
          <w:rFonts w:cs="Arial"/>
          <w:szCs w:val="24"/>
        </w:rPr>
        <w:t xml:space="preserve"> </w:t>
      </w:r>
      <w:r w:rsidR="002857BA" w:rsidRPr="004A4749">
        <w:rPr>
          <w:rFonts w:cs="Arial"/>
          <w:szCs w:val="24"/>
        </w:rPr>
        <w:t>facilitando</w:t>
      </w:r>
      <w:r w:rsidR="00BB678C" w:rsidRPr="004A4749">
        <w:rPr>
          <w:rFonts w:cs="Arial"/>
          <w:szCs w:val="24"/>
        </w:rPr>
        <w:t xml:space="preserve"> la administración </w:t>
      </w:r>
      <w:r w:rsidR="00A875B9" w:rsidRPr="004A4749">
        <w:rPr>
          <w:rFonts w:cs="Arial"/>
          <w:szCs w:val="24"/>
        </w:rPr>
        <w:t>d</w:t>
      </w:r>
      <w:r w:rsidR="00BB678C" w:rsidRPr="004A4749">
        <w:rPr>
          <w:rFonts w:cs="Arial"/>
          <w:szCs w:val="24"/>
        </w:rPr>
        <w:t>e</w:t>
      </w:r>
      <w:r w:rsidR="00E61999" w:rsidRPr="004A4749">
        <w:rPr>
          <w:rFonts w:cs="Arial"/>
          <w:szCs w:val="24"/>
        </w:rPr>
        <w:t>l</w:t>
      </w:r>
      <w:r w:rsidR="00BB678C" w:rsidRPr="004A4749">
        <w:rPr>
          <w:rFonts w:cs="Arial"/>
          <w:szCs w:val="24"/>
        </w:rPr>
        <w:t xml:space="preserve"> abastecimiento </w:t>
      </w:r>
      <w:r w:rsidR="00BD4632" w:rsidRPr="004A4749">
        <w:rPr>
          <w:rFonts w:cs="Arial"/>
          <w:szCs w:val="24"/>
        </w:rPr>
        <w:t xml:space="preserve">de materiales </w:t>
      </w:r>
      <w:r w:rsidR="00BB678C" w:rsidRPr="004A4749">
        <w:rPr>
          <w:rFonts w:cs="Arial"/>
          <w:szCs w:val="24"/>
        </w:rPr>
        <w:t xml:space="preserve">y </w:t>
      </w:r>
      <w:r w:rsidR="00BD4632" w:rsidRPr="004A4749">
        <w:rPr>
          <w:rFonts w:cs="Arial"/>
          <w:szCs w:val="24"/>
        </w:rPr>
        <w:t xml:space="preserve">el cálculo de </w:t>
      </w:r>
      <w:r w:rsidR="00BB678C" w:rsidRPr="004A4749">
        <w:rPr>
          <w:rFonts w:cs="Arial"/>
          <w:szCs w:val="24"/>
        </w:rPr>
        <w:t>costos</w:t>
      </w:r>
      <w:r w:rsidR="00535414" w:rsidRPr="004A4749">
        <w:rPr>
          <w:rFonts w:cs="Arial"/>
          <w:szCs w:val="24"/>
        </w:rPr>
        <w:t>.</w:t>
      </w:r>
    </w:p>
    <w:p w:rsidR="00BB678C" w:rsidRPr="004A4749" w:rsidRDefault="00BB678C" w:rsidP="00E46D0F">
      <w:pPr>
        <w:rPr>
          <w:rFonts w:cs="Arial"/>
          <w:szCs w:val="24"/>
        </w:rPr>
      </w:pPr>
    </w:p>
    <w:p w:rsidR="00E46D0F" w:rsidRPr="004A4749" w:rsidRDefault="00E46D0F" w:rsidP="00E46D0F">
      <w:pPr>
        <w:pStyle w:val="intenso2"/>
        <w:jc w:val="left"/>
        <w:rPr>
          <w:sz w:val="28"/>
          <w:szCs w:val="28"/>
          <w:lang w:val="es-MX"/>
        </w:rPr>
      </w:pPr>
      <w:r w:rsidRPr="004A4749">
        <w:rPr>
          <w:sz w:val="28"/>
          <w:szCs w:val="28"/>
          <w:lang w:val="es-MX"/>
        </w:rPr>
        <w:t>SUMMARY</w:t>
      </w:r>
    </w:p>
    <w:p w:rsidR="000D45F3" w:rsidRPr="004A4749" w:rsidRDefault="00940350" w:rsidP="00F23816">
      <w:pPr>
        <w:rPr>
          <w:rFonts w:cs="Arial"/>
          <w:b/>
          <w:sz w:val="28"/>
          <w:szCs w:val="28"/>
        </w:rPr>
      </w:pPr>
      <w:r w:rsidRPr="004A4749">
        <w:rPr>
          <w:rFonts w:cs="Arial"/>
          <w:szCs w:val="24"/>
        </w:rPr>
        <w:t xml:space="preserve">The present Recepcional Work proposes the development of </w:t>
      </w:r>
      <w:r w:rsidR="00DA22EF" w:rsidRPr="004A4749">
        <w:rPr>
          <w:rFonts w:cs="Arial"/>
          <w:szCs w:val="24"/>
        </w:rPr>
        <w:t>a</w:t>
      </w:r>
      <w:r w:rsidRPr="004A4749">
        <w:rPr>
          <w:rFonts w:cs="Arial"/>
          <w:szCs w:val="24"/>
        </w:rPr>
        <w:t xml:space="preserve"> “computer </w:t>
      </w:r>
      <w:r w:rsidR="00DA22EF" w:rsidRPr="004A4749">
        <w:rPr>
          <w:rFonts w:cs="Arial"/>
          <w:szCs w:val="24"/>
        </w:rPr>
        <w:t>s</w:t>
      </w:r>
      <w:r w:rsidRPr="004A4749">
        <w:rPr>
          <w:rFonts w:cs="Arial"/>
          <w:szCs w:val="24"/>
        </w:rPr>
        <w:t xml:space="preserve">ystem the rest of the name” in order to offer </w:t>
      </w:r>
      <w:r w:rsidR="00451C41" w:rsidRPr="004A4749">
        <w:rPr>
          <w:rFonts w:cs="Arial"/>
          <w:szCs w:val="24"/>
        </w:rPr>
        <w:t xml:space="preserve">Taikishi food chain restaurants a business application, which will </w:t>
      </w:r>
      <w:r w:rsidR="00DA22EF" w:rsidRPr="004A4749">
        <w:rPr>
          <w:rFonts w:cs="Arial"/>
          <w:szCs w:val="24"/>
        </w:rPr>
        <w:t>assist them</w:t>
      </w:r>
      <w:r w:rsidR="00451C41" w:rsidRPr="004A4749">
        <w:rPr>
          <w:rFonts w:cs="Arial"/>
          <w:szCs w:val="24"/>
        </w:rPr>
        <w:t xml:space="preserve"> in the process</w:t>
      </w:r>
      <w:r w:rsidR="00DA22EF" w:rsidRPr="004A4749">
        <w:rPr>
          <w:rFonts w:cs="Arial"/>
          <w:szCs w:val="24"/>
        </w:rPr>
        <w:t>es</w:t>
      </w:r>
      <w:r w:rsidR="00451C41" w:rsidRPr="004A4749">
        <w:rPr>
          <w:rFonts w:cs="Arial"/>
          <w:szCs w:val="24"/>
        </w:rPr>
        <w:t xml:space="preserve"> of stock control management,</w:t>
      </w:r>
      <w:r w:rsidRPr="004A4749">
        <w:rPr>
          <w:rFonts w:cs="Arial"/>
          <w:szCs w:val="24"/>
        </w:rPr>
        <w:t xml:space="preserve"> </w:t>
      </w:r>
      <w:r w:rsidR="00DA22EF" w:rsidRPr="004A4749">
        <w:rPr>
          <w:rFonts w:cs="Arial"/>
          <w:szCs w:val="24"/>
        </w:rPr>
        <w:t>simplifying</w:t>
      </w:r>
      <w:r w:rsidRPr="004A4749">
        <w:rPr>
          <w:rFonts w:cs="Arial"/>
          <w:szCs w:val="24"/>
        </w:rPr>
        <w:t xml:space="preserve"> the supplying of m</w:t>
      </w:r>
      <w:r w:rsidR="00DA22EF" w:rsidRPr="004A4749">
        <w:rPr>
          <w:rFonts w:cs="Arial"/>
          <w:szCs w:val="24"/>
        </w:rPr>
        <w:t xml:space="preserve">aterials and the calculation </w:t>
      </w:r>
      <w:r w:rsidRPr="004A4749">
        <w:rPr>
          <w:rFonts w:cs="Arial"/>
          <w:szCs w:val="24"/>
        </w:rPr>
        <w:t>of costs.</w:t>
      </w:r>
    </w:p>
    <w:p w:rsidR="000D45F3" w:rsidRPr="004A4749" w:rsidRDefault="000D45F3" w:rsidP="00F23816">
      <w:pPr>
        <w:rPr>
          <w:rFonts w:cs="Arial"/>
          <w:b/>
          <w:sz w:val="28"/>
          <w:szCs w:val="28"/>
        </w:rPr>
      </w:pPr>
    </w:p>
    <w:p w:rsidR="000D45F3" w:rsidRPr="004A4749" w:rsidRDefault="000D45F3" w:rsidP="00F23816">
      <w:pPr>
        <w:rPr>
          <w:rFonts w:cs="Arial"/>
          <w:b/>
          <w:sz w:val="28"/>
          <w:szCs w:val="28"/>
        </w:rPr>
      </w:pPr>
    </w:p>
    <w:p w:rsidR="000D45F3" w:rsidRPr="004A4749" w:rsidRDefault="000D45F3">
      <w:pPr>
        <w:rPr>
          <w:rFonts w:cs="Arial"/>
          <w:b/>
          <w:sz w:val="28"/>
          <w:szCs w:val="28"/>
        </w:rPr>
      </w:pPr>
    </w:p>
    <w:p w:rsidR="00257237" w:rsidRPr="004A4749" w:rsidRDefault="00B8242F" w:rsidP="00B8242F">
      <w:pPr>
        <w:pStyle w:val="Ttulo1"/>
        <w:numPr>
          <w:ilvl w:val="0"/>
          <w:numId w:val="0"/>
        </w:numPr>
      </w:pPr>
      <w:bookmarkStart w:id="3" w:name="_Toc304233916"/>
      <w:bookmarkStart w:id="4" w:name="_Toc315887186"/>
      <w:bookmarkStart w:id="5" w:name="_Toc381056259"/>
      <w:r w:rsidRPr="004A4749">
        <w:lastRenderedPageBreak/>
        <w:t>Índice</w:t>
      </w:r>
      <w:bookmarkEnd w:id="3"/>
      <w:bookmarkEnd w:id="4"/>
      <w:bookmarkEnd w:id="5"/>
    </w:p>
    <w:p w:rsidR="00F35BDD" w:rsidRPr="004A4749" w:rsidRDefault="004A06C2" w:rsidP="00F35BDD">
      <w:pPr>
        <w:jc w:val="right"/>
        <w:rPr>
          <w:rFonts w:cs="Arial"/>
        </w:rPr>
      </w:pPr>
      <w:r w:rsidRPr="004A4749">
        <w:rPr>
          <w:rFonts w:cs="Arial"/>
        </w:rPr>
        <w:t>P</w:t>
      </w:r>
      <w:r w:rsidR="00F35BDD" w:rsidRPr="004A4749">
        <w:rPr>
          <w:rFonts w:cs="Arial"/>
        </w:rPr>
        <w:t>ágina</w:t>
      </w:r>
    </w:p>
    <w:bookmarkStart w:id="6" w:name="_GoBack"/>
    <w:bookmarkEnd w:id="6"/>
    <w:p w:rsidR="00FF26CB" w:rsidRDefault="00722995">
      <w:pPr>
        <w:pStyle w:val="TDC1"/>
        <w:rPr>
          <w:rFonts w:asciiTheme="minorHAnsi" w:eastAsiaTheme="minorEastAsia" w:hAnsiTheme="minorHAnsi" w:cstheme="minorBidi"/>
          <w:noProof/>
          <w:sz w:val="22"/>
          <w:lang w:eastAsia="es-MX"/>
        </w:rPr>
      </w:pPr>
      <w:r w:rsidRPr="004A4749">
        <w:fldChar w:fldCharType="begin"/>
      </w:r>
      <w:r w:rsidRPr="004A4749">
        <w:instrText xml:space="preserve"> TOC \h \z \t "Título 1,1,Título 2,2" </w:instrText>
      </w:r>
      <w:r w:rsidRPr="004A4749">
        <w:fldChar w:fldCharType="separate"/>
      </w:r>
      <w:hyperlink w:anchor="_Toc381056257" w:history="1">
        <w:r w:rsidR="00FF26CB" w:rsidRPr="004016FB">
          <w:rPr>
            <w:rStyle w:val="Hipervnculo"/>
            <w:noProof/>
          </w:rPr>
          <w:t>Dedicatoria y Agradecimientos</w:t>
        </w:r>
        <w:r w:rsidR="00FF26CB">
          <w:rPr>
            <w:noProof/>
            <w:webHidden/>
          </w:rPr>
          <w:tab/>
        </w:r>
        <w:r w:rsidR="00FF26CB">
          <w:rPr>
            <w:noProof/>
            <w:webHidden/>
          </w:rPr>
          <w:fldChar w:fldCharType="begin"/>
        </w:r>
        <w:r w:rsidR="00FF26CB">
          <w:rPr>
            <w:noProof/>
            <w:webHidden/>
          </w:rPr>
          <w:instrText xml:space="preserve"> PAGEREF _Toc381056257 \h </w:instrText>
        </w:r>
        <w:r w:rsidR="00FF26CB">
          <w:rPr>
            <w:noProof/>
            <w:webHidden/>
          </w:rPr>
        </w:r>
        <w:r w:rsidR="00FF26CB">
          <w:rPr>
            <w:noProof/>
            <w:webHidden/>
          </w:rPr>
          <w:fldChar w:fldCharType="separate"/>
        </w:r>
        <w:r w:rsidR="00FF26CB">
          <w:rPr>
            <w:noProof/>
            <w:webHidden/>
          </w:rPr>
          <w:t>3</w:t>
        </w:r>
        <w:r w:rsidR="00FF26CB">
          <w:rPr>
            <w:noProof/>
            <w:webHidden/>
          </w:rPr>
          <w:fldChar w:fldCharType="end"/>
        </w:r>
      </w:hyperlink>
    </w:p>
    <w:p w:rsidR="00FF26CB" w:rsidRDefault="00FF26CB">
      <w:pPr>
        <w:pStyle w:val="TDC1"/>
        <w:rPr>
          <w:rFonts w:asciiTheme="minorHAnsi" w:eastAsiaTheme="minorEastAsia" w:hAnsiTheme="minorHAnsi" w:cstheme="minorBidi"/>
          <w:noProof/>
          <w:sz w:val="22"/>
          <w:lang w:eastAsia="es-MX"/>
        </w:rPr>
      </w:pPr>
      <w:hyperlink w:anchor="_Toc381056258" w:history="1">
        <w:r w:rsidRPr="004016FB">
          <w:rPr>
            <w:rStyle w:val="Hipervnculo"/>
            <w:noProof/>
          </w:rPr>
          <w:t>Resumen</w:t>
        </w:r>
        <w:r>
          <w:rPr>
            <w:noProof/>
            <w:webHidden/>
          </w:rPr>
          <w:tab/>
        </w:r>
        <w:r>
          <w:rPr>
            <w:noProof/>
            <w:webHidden/>
          </w:rPr>
          <w:fldChar w:fldCharType="begin"/>
        </w:r>
        <w:r>
          <w:rPr>
            <w:noProof/>
            <w:webHidden/>
          </w:rPr>
          <w:instrText xml:space="preserve"> PAGEREF _Toc381056258 \h </w:instrText>
        </w:r>
        <w:r>
          <w:rPr>
            <w:noProof/>
            <w:webHidden/>
          </w:rPr>
        </w:r>
        <w:r>
          <w:rPr>
            <w:noProof/>
            <w:webHidden/>
          </w:rPr>
          <w:fldChar w:fldCharType="separate"/>
        </w:r>
        <w:r>
          <w:rPr>
            <w:noProof/>
            <w:webHidden/>
          </w:rPr>
          <w:t>4</w:t>
        </w:r>
        <w:r>
          <w:rPr>
            <w:noProof/>
            <w:webHidden/>
          </w:rPr>
          <w:fldChar w:fldCharType="end"/>
        </w:r>
      </w:hyperlink>
    </w:p>
    <w:p w:rsidR="00FF26CB" w:rsidRDefault="00FF26CB">
      <w:pPr>
        <w:pStyle w:val="TDC1"/>
        <w:rPr>
          <w:rFonts w:asciiTheme="minorHAnsi" w:eastAsiaTheme="minorEastAsia" w:hAnsiTheme="minorHAnsi" w:cstheme="minorBidi"/>
          <w:noProof/>
          <w:sz w:val="22"/>
          <w:lang w:eastAsia="es-MX"/>
        </w:rPr>
      </w:pPr>
      <w:hyperlink w:anchor="_Toc381056259" w:history="1">
        <w:r w:rsidRPr="004016FB">
          <w:rPr>
            <w:rStyle w:val="Hipervnculo"/>
            <w:noProof/>
          </w:rPr>
          <w:t>Índice</w:t>
        </w:r>
        <w:r>
          <w:rPr>
            <w:noProof/>
            <w:webHidden/>
          </w:rPr>
          <w:tab/>
        </w:r>
        <w:r>
          <w:rPr>
            <w:noProof/>
            <w:webHidden/>
          </w:rPr>
          <w:fldChar w:fldCharType="begin"/>
        </w:r>
        <w:r>
          <w:rPr>
            <w:noProof/>
            <w:webHidden/>
          </w:rPr>
          <w:instrText xml:space="preserve"> PAGEREF _Toc381056259 \h </w:instrText>
        </w:r>
        <w:r>
          <w:rPr>
            <w:noProof/>
            <w:webHidden/>
          </w:rPr>
        </w:r>
        <w:r>
          <w:rPr>
            <w:noProof/>
            <w:webHidden/>
          </w:rPr>
          <w:fldChar w:fldCharType="separate"/>
        </w:r>
        <w:r>
          <w:rPr>
            <w:noProof/>
            <w:webHidden/>
          </w:rPr>
          <w:t>5</w:t>
        </w:r>
        <w:r>
          <w:rPr>
            <w:noProof/>
            <w:webHidden/>
          </w:rPr>
          <w:fldChar w:fldCharType="end"/>
        </w:r>
      </w:hyperlink>
    </w:p>
    <w:p w:rsidR="00FF26CB" w:rsidRDefault="00FF26CB">
      <w:pPr>
        <w:pStyle w:val="TDC1"/>
        <w:rPr>
          <w:rFonts w:asciiTheme="minorHAnsi" w:eastAsiaTheme="minorEastAsia" w:hAnsiTheme="minorHAnsi" w:cstheme="minorBidi"/>
          <w:noProof/>
          <w:sz w:val="22"/>
          <w:lang w:eastAsia="es-MX"/>
        </w:rPr>
      </w:pPr>
      <w:hyperlink w:anchor="_Toc381056260" w:history="1">
        <w:r w:rsidRPr="004016FB">
          <w:rPr>
            <w:rStyle w:val="Hipervnculo"/>
            <w:noProof/>
          </w:rPr>
          <w:t>Índice de Figuras</w:t>
        </w:r>
        <w:r>
          <w:rPr>
            <w:noProof/>
            <w:webHidden/>
          </w:rPr>
          <w:tab/>
        </w:r>
        <w:r>
          <w:rPr>
            <w:noProof/>
            <w:webHidden/>
          </w:rPr>
          <w:fldChar w:fldCharType="begin"/>
        </w:r>
        <w:r>
          <w:rPr>
            <w:noProof/>
            <w:webHidden/>
          </w:rPr>
          <w:instrText xml:space="preserve"> PAGEREF _Toc381056260 \h </w:instrText>
        </w:r>
        <w:r>
          <w:rPr>
            <w:noProof/>
            <w:webHidden/>
          </w:rPr>
        </w:r>
        <w:r>
          <w:rPr>
            <w:noProof/>
            <w:webHidden/>
          </w:rPr>
          <w:fldChar w:fldCharType="separate"/>
        </w:r>
        <w:r>
          <w:rPr>
            <w:noProof/>
            <w:webHidden/>
          </w:rPr>
          <w:t>7</w:t>
        </w:r>
        <w:r>
          <w:rPr>
            <w:noProof/>
            <w:webHidden/>
          </w:rPr>
          <w:fldChar w:fldCharType="end"/>
        </w:r>
      </w:hyperlink>
    </w:p>
    <w:p w:rsidR="00FF26CB" w:rsidRDefault="00FF26CB">
      <w:pPr>
        <w:pStyle w:val="TDC1"/>
        <w:rPr>
          <w:rFonts w:asciiTheme="minorHAnsi" w:eastAsiaTheme="minorEastAsia" w:hAnsiTheme="minorHAnsi" w:cstheme="minorBidi"/>
          <w:noProof/>
          <w:sz w:val="22"/>
          <w:lang w:eastAsia="es-MX"/>
        </w:rPr>
      </w:pPr>
      <w:hyperlink w:anchor="_Toc381056261" w:history="1">
        <w:r w:rsidRPr="004016FB">
          <w:rPr>
            <w:rStyle w:val="Hipervnculo"/>
            <w:noProof/>
          </w:rPr>
          <w:t>Índice de Tablas</w:t>
        </w:r>
        <w:r>
          <w:rPr>
            <w:noProof/>
            <w:webHidden/>
          </w:rPr>
          <w:tab/>
        </w:r>
        <w:r>
          <w:rPr>
            <w:noProof/>
            <w:webHidden/>
          </w:rPr>
          <w:fldChar w:fldCharType="begin"/>
        </w:r>
        <w:r>
          <w:rPr>
            <w:noProof/>
            <w:webHidden/>
          </w:rPr>
          <w:instrText xml:space="preserve"> PAGEREF _Toc381056261 \h </w:instrText>
        </w:r>
        <w:r>
          <w:rPr>
            <w:noProof/>
            <w:webHidden/>
          </w:rPr>
        </w:r>
        <w:r>
          <w:rPr>
            <w:noProof/>
            <w:webHidden/>
          </w:rPr>
          <w:fldChar w:fldCharType="separate"/>
        </w:r>
        <w:r>
          <w:rPr>
            <w:noProof/>
            <w:webHidden/>
          </w:rPr>
          <w:t>8</w:t>
        </w:r>
        <w:r>
          <w:rPr>
            <w:noProof/>
            <w:webHidden/>
          </w:rPr>
          <w:fldChar w:fldCharType="end"/>
        </w:r>
      </w:hyperlink>
    </w:p>
    <w:p w:rsidR="00FF26CB" w:rsidRDefault="00FF26CB">
      <w:pPr>
        <w:pStyle w:val="TDC1"/>
        <w:rPr>
          <w:rFonts w:asciiTheme="minorHAnsi" w:eastAsiaTheme="minorEastAsia" w:hAnsiTheme="minorHAnsi" w:cstheme="minorBidi"/>
          <w:noProof/>
          <w:sz w:val="22"/>
          <w:lang w:eastAsia="es-MX"/>
        </w:rPr>
      </w:pPr>
      <w:hyperlink w:anchor="_Toc381056262" w:history="1">
        <w:r w:rsidRPr="004016FB">
          <w:rPr>
            <w:rStyle w:val="Hipervnculo"/>
            <w:noProof/>
          </w:rPr>
          <w:t>Capítulo 1. Introducción</w:t>
        </w:r>
        <w:r>
          <w:rPr>
            <w:noProof/>
            <w:webHidden/>
          </w:rPr>
          <w:tab/>
        </w:r>
        <w:r>
          <w:rPr>
            <w:noProof/>
            <w:webHidden/>
          </w:rPr>
          <w:fldChar w:fldCharType="begin"/>
        </w:r>
        <w:r>
          <w:rPr>
            <w:noProof/>
            <w:webHidden/>
          </w:rPr>
          <w:instrText xml:space="preserve"> PAGEREF _Toc381056262 \h </w:instrText>
        </w:r>
        <w:r>
          <w:rPr>
            <w:noProof/>
            <w:webHidden/>
          </w:rPr>
        </w:r>
        <w:r>
          <w:rPr>
            <w:noProof/>
            <w:webHidden/>
          </w:rPr>
          <w:fldChar w:fldCharType="separate"/>
        </w:r>
        <w:r>
          <w:rPr>
            <w:noProof/>
            <w:webHidden/>
          </w:rPr>
          <w:t>9</w:t>
        </w:r>
        <w:r>
          <w:rPr>
            <w:noProof/>
            <w:webHidden/>
          </w:rPr>
          <w:fldChar w:fldCharType="end"/>
        </w:r>
      </w:hyperlink>
    </w:p>
    <w:p w:rsidR="00FF26CB" w:rsidRDefault="00FF26CB">
      <w:pPr>
        <w:pStyle w:val="TDC2"/>
        <w:tabs>
          <w:tab w:val="left" w:pos="1540"/>
          <w:tab w:val="right" w:leader="dot" w:pos="8828"/>
        </w:tabs>
        <w:rPr>
          <w:rFonts w:asciiTheme="minorHAnsi" w:eastAsiaTheme="minorEastAsia" w:hAnsiTheme="minorHAnsi" w:cstheme="minorBidi"/>
          <w:noProof/>
          <w:sz w:val="22"/>
          <w:lang w:eastAsia="es-MX"/>
        </w:rPr>
      </w:pPr>
      <w:hyperlink w:anchor="_Toc381056263" w:history="1">
        <w:r w:rsidRPr="004016FB">
          <w:rPr>
            <w:rStyle w:val="Hipervnculo"/>
            <w:noProof/>
          </w:rPr>
          <w:t>1.1</w:t>
        </w:r>
        <w:r>
          <w:rPr>
            <w:rFonts w:asciiTheme="minorHAnsi" w:eastAsiaTheme="minorEastAsia" w:hAnsiTheme="minorHAnsi" w:cstheme="minorBidi"/>
            <w:noProof/>
            <w:sz w:val="22"/>
            <w:lang w:eastAsia="es-MX"/>
          </w:rPr>
          <w:tab/>
        </w:r>
        <w:r w:rsidRPr="004016FB">
          <w:rPr>
            <w:rStyle w:val="Hipervnculo"/>
            <w:noProof/>
          </w:rPr>
          <w:t>El problema</w:t>
        </w:r>
        <w:r>
          <w:rPr>
            <w:noProof/>
            <w:webHidden/>
          </w:rPr>
          <w:tab/>
        </w:r>
        <w:r>
          <w:rPr>
            <w:noProof/>
            <w:webHidden/>
          </w:rPr>
          <w:fldChar w:fldCharType="begin"/>
        </w:r>
        <w:r>
          <w:rPr>
            <w:noProof/>
            <w:webHidden/>
          </w:rPr>
          <w:instrText xml:space="preserve"> PAGEREF _Toc381056263 \h </w:instrText>
        </w:r>
        <w:r>
          <w:rPr>
            <w:noProof/>
            <w:webHidden/>
          </w:rPr>
        </w:r>
        <w:r>
          <w:rPr>
            <w:noProof/>
            <w:webHidden/>
          </w:rPr>
          <w:fldChar w:fldCharType="separate"/>
        </w:r>
        <w:r>
          <w:rPr>
            <w:noProof/>
            <w:webHidden/>
          </w:rPr>
          <w:t>11</w:t>
        </w:r>
        <w:r>
          <w:rPr>
            <w:noProof/>
            <w:webHidden/>
          </w:rPr>
          <w:fldChar w:fldCharType="end"/>
        </w:r>
      </w:hyperlink>
    </w:p>
    <w:p w:rsidR="00FF26CB" w:rsidRDefault="00FF26CB">
      <w:pPr>
        <w:pStyle w:val="TDC2"/>
        <w:tabs>
          <w:tab w:val="left" w:pos="1540"/>
          <w:tab w:val="right" w:leader="dot" w:pos="8828"/>
        </w:tabs>
        <w:rPr>
          <w:rFonts w:asciiTheme="minorHAnsi" w:eastAsiaTheme="minorEastAsia" w:hAnsiTheme="minorHAnsi" w:cstheme="minorBidi"/>
          <w:noProof/>
          <w:sz w:val="22"/>
          <w:lang w:eastAsia="es-MX"/>
        </w:rPr>
      </w:pPr>
      <w:hyperlink w:anchor="_Toc381056264" w:history="1">
        <w:r w:rsidRPr="004016FB">
          <w:rPr>
            <w:rStyle w:val="Hipervnculo"/>
            <w:noProof/>
          </w:rPr>
          <w:t>1.2</w:t>
        </w:r>
        <w:r>
          <w:rPr>
            <w:rFonts w:asciiTheme="minorHAnsi" w:eastAsiaTheme="minorEastAsia" w:hAnsiTheme="minorHAnsi" w:cstheme="minorBidi"/>
            <w:noProof/>
            <w:sz w:val="22"/>
            <w:lang w:eastAsia="es-MX"/>
          </w:rPr>
          <w:tab/>
        </w:r>
        <w:r w:rsidRPr="004016FB">
          <w:rPr>
            <w:rStyle w:val="Hipervnculo"/>
            <w:noProof/>
          </w:rPr>
          <w:t>Objetivos</w:t>
        </w:r>
        <w:r>
          <w:rPr>
            <w:noProof/>
            <w:webHidden/>
          </w:rPr>
          <w:tab/>
        </w:r>
        <w:r>
          <w:rPr>
            <w:noProof/>
            <w:webHidden/>
          </w:rPr>
          <w:fldChar w:fldCharType="begin"/>
        </w:r>
        <w:r>
          <w:rPr>
            <w:noProof/>
            <w:webHidden/>
          </w:rPr>
          <w:instrText xml:space="preserve"> PAGEREF _Toc381056264 \h </w:instrText>
        </w:r>
        <w:r>
          <w:rPr>
            <w:noProof/>
            <w:webHidden/>
          </w:rPr>
        </w:r>
        <w:r>
          <w:rPr>
            <w:noProof/>
            <w:webHidden/>
          </w:rPr>
          <w:fldChar w:fldCharType="separate"/>
        </w:r>
        <w:r>
          <w:rPr>
            <w:noProof/>
            <w:webHidden/>
          </w:rPr>
          <w:t>11</w:t>
        </w:r>
        <w:r>
          <w:rPr>
            <w:noProof/>
            <w:webHidden/>
          </w:rPr>
          <w:fldChar w:fldCharType="end"/>
        </w:r>
      </w:hyperlink>
    </w:p>
    <w:p w:rsidR="00FF26CB" w:rsidRDefault="00FF26CB">
      <w:pPr>
        <w:pStyle w:val="TDC2"/>
        <w:tabs>
          <w:tab w:val="left" w:pos="1540"/>
          <w:tab w:val="right" w:leader="dot" w:pos="8828"/>
        </w:tabs>
        <w:rPr>
          <w:rFonts w:asciiTheme="minorHAnsi" w:eastAsiaTheme="minorEastAsia" w:hAnsiTheme="minorHAnsi" w:cstheme="minorBidi"/>
          <w:noProof/>
          <w:sz w:val="22"/>
          <w:lang w:eastAsia="es-MX"/>
        </w:rPr>
      </w:pPr>
      <w:hyperlink w:anchor="_Toc381056265" w:history="1">
        <w:r w:rsidRPr="004016FB">
          <w:rPr>
            <w:rStyle w:val="Hipervnculo"/>
            <w:noProof/>
          </w:rPr>
          <w:t>1.3</w:t>
        </w:r>
        <w:r>
          <w:rPr>
            <w:rFonts w:asciiTheme="minorHAnsi" w:eastAsiaTheme="minorEastAsia" w:hAnsiTheme="minorHAnsi" w:cstheme="minorBidi"/>
            <w:noProof/>
            <w:sz w:val="22"/>
            <w:lang w:eastAsia="es-MX"/>
          </w:rPr>
          <w:tab/>
        </w:r>
        <w:r w:rsidRPr="004016FB">
          <w:rPr>
            <w:rStyle w:val="Hipervnculo"/>
            <w:noProof/>
          </w:rPr>
          <w:t>Justificación</w:t>
        </w:r>
        <w:r>
          <w:rPr>
            <w:noProof/>
            <w:webHidden/>
          </w:rPr>
          <w:tab/>
        </w:r>
        <w:r>
          <w:rPr>
            <w:noProof/>
            <w:webHidden/>
          </w:rPr>
          <w:fldChar w:fldCharType="begin"/>
        </w:r>
        <w:r>
          <w:rPr>
            <w:noProof/>
            <w:webHidden/>
          </w:rPr>
          <w:instrText xml:space="preserve"> PAGEREF _Toc381056265 \h </w:instrText>
        </w:r>
        <w:r>
          <w:rPr>
            <w:noProof/>
            <w:webHidden/>
          </w:rPr>
        </w:r>
        <w:r>
          <w:rPr>
            <w:noProof/>
            <w:webHidden/>
          </w:rPr>
          <w:fldChar w:fldCharType="separate"/>
        </w:r>
        <w:r>
          <w:rPr>
            <w:noProof/>
            <w:webHidden/>
          </w:rPr>
          <w:t>12</w:t>
        </w:r>
        <w:r>
          <w:rPr>
            <w:noProof/>
            <w:webHidden/>
          </w:rPr>
          <w:fldChar w:fldCharType="end"/>
        </w:r>
      </w:hyperlink>
    </w:p>
    <w:p w:rsidR="00FF26CB" w:rsidRDefault="00FF26CB">
      <w:pPr>
        <w:pStyle w:val="TDC2"/>
        <w:tabs>
          <w:tab w:val="left" w:pos="1540"/>
          <w:tab w:val="right" w:leader="dot" w:pos="8828"/>
        </w:tabs>
        <w:rPr>
          <w:rFonts w:asciiTheme="minorHAnsi" w:eastAsiaTheme="minorEastAsia" w:hAnsiTheme="minorHAnsi" w:cstheme="minorBidi"/>
          <w:noProof/>
          <w:sz w:val="22"/>
          <w:lang w:eastAsia="es-MX"/>
        </w:rPr>
      </w:pPr>
      <w:hyperlink w:anchor="_Toc381056266" w:history="1">
        <w:r w:rsidRPr="004016FB">
          <w:rPr>
            <w:rStyle w:val="Hipervnculo"/>
            <w:noProof/>
          </w:rPr>
          <w:t>1.4</w:t>
        </w:r>
        <w:r>
          <w:rPr>
            <w:rFonts w:asciiTheme="minorHAnsi" w:eastAsiaTheme="minorEastAsia" w:hAnsiTheme="minorHAnsi" w:cstheme="minorBidi"/>
            <w:noProof/>
            <w:sz w:val="22"/>
            <w:lang w:eastAsia="es-MX"/>
          </w:rPr>
          <w:tab/>
        </w:r>
        <w:r w:rsidRPr="004016FB">
          <w:rPr>
            <w:rStyle w:val="Hipervnculo"/>
            <w:noProof/>
          </w:rPr>
          <w:t>Factibilidad</w:t>
        </w:r>
        <w:r>
          <w:rPr>
            <w:noProof/>
            <w:webHidden/>
          </w:rPr>
          <w:tab/>
        </w:r>
        <w:r>
          <w:rPr>
            <w:noProof/>
            <w:webHidden/>
          </w:rPr>
          <w:fldChar w:fldCharType="begin"/>
        </w:r>
        <w:r>
          <w:rPr>
            <w:noProof/>
            <w:webHidden/>
          </w:rPr>
          <w:instrText xml:space="preserve"> PAGEREF _Toc381056266 \h </w:instrText>
        </w:r>
        <w:r>
          <w:rPr>
            <w:noProof/>
            <w:webHidden/>
          </w:rPr>
        </w:r>
        <w:r>
          <w:rPr>
            <w:noProof/>
            <w:webHidden/>
          </w:rPr>
          <w:fldChar w:fldCharType="separate"/>
        </w:r>
        <w:r>
          <w:rPr>
            <w:noProof/>
            <w:webHidden/>
          </w:rPr>
          <w:t>13</w:t>
        </w:r>
        <w:r>
          <w:rPr>
            <w:noProof/>
            <w:webHidden/>
          </w:rPr>
          <w:fldChar w:fldCharType="end"/>
        </w:r>
      </w:hyperlink>
    </w:p>
    <w:p w:rsidR="00FF26CB" w:rsidRDefault="00FF26CB">
      <w:pPr>
        <w:pStyle w:val="TDC2"/>
        <w:tabs>
          <w:tab w:val="left" w:pos="1540"/>
          <w:tab w:val="right" w:leader="dot" w:pos="8828"/>
        </w:tabs>
        <w:rPr>
          <w:rFonts w:asciiTheme="minorHAnsi" w:eastAsiaTheme="minorEastAsia" w:hAnsiTheme="minorHAnsi" w:cstheme="minorBidi"/>
          <w:noProof/>
          <w:sz w:val="22"/>
          <w:lang w:eastAsia="es-MX"/>
        </w:rPr>
      </w:pPr>
      <w:hyperlink w:anchor="_Toc381056267" w:history="1">
        <w:r w:rsidRPr="004016FB">
          <w:rPr>
            <w:rStyle w:val="Hipervnculo"/>
            <w:noProof/>
          </w:rPr>
          <w:t>1.5</w:t>
        </w:r>
        <w:r>
          <w:rPr>
            <w:rFonts w:asciiTheme="minorHAnsi" w:eastAsiaTheme="minorEastAsia" w:hAnsiTheme="minorHAnsi" w:cstheme="minorBidi"/>
            <w:noProof/>
            <w:sz w:val="22"/>
            <w:lang w:eastAsia="es-MX"/>
          </w:rPr>
          <w:tab/>
        </w:r>
        <w:r w:rsidRPr="004016FB">
          <w:rPr>
            <w:rStyle w:val="Hipervnculo"/>
            <w:noProof/>
          </w:rPr>
          <w:t>Presentación de la metodología</w:t>
        </w:r>
        <w:r>
          <w:rPr>
            <w:noProof/>
            <w:webHidden/>
          </w:rPr>
          <w:tab/>
        </w:r>
        <w:r>
          <w:rPr>
            <w:noProof/>
            <w:webHidden/>
          </w:rPr>
          <w:fldChar w:fldCharType="begin"/>
        </w:r>
        <w:r>
          <w:rPr>
            <w:noProof/>
            <w:webHidden/>
          </w:rPr>
          <w:instrText xml:space="preserve"> PAGEREF _Toc381056267 \h </w:instrText>
        </w:r>
        <w:r>
          <w:rPr>
            <w:noProof/>
            <w:webHidden/>
          </w:rPr>
        </w:r>
        <w:r>
          <w:rPr>
            <w:noProof/>
            <w:webHidden/>
          </w:rPr>
          <w:fldChar w:fldCharType="separate"/>
        </w:r>
        <w:r>
          <w:rPr>
            <w:noProof/>
            <w:webHidden/>
          </w:rPr>
          <w:t>15</w:t>
        </w:r>
        <w:r>
          <w:rPr>
            <w:noProof/>
            <w:webHidden/>
          </w:rPr>
          <w:fldChar w:fldCharType="end"/>
        </w:r>
      </w:hyperlink>
    </w:p>
    <w:p w:rsidR="00FF26CB" w:rsidRDefault="00FF26CB">
      <w:pPr>
        <w:pStyle w:val="TDC2"/>
        <w:tabs>
          <w:tab w:val="left" w:pos="1540"/>
          <w:tab w:val="right" w:leader="dot" w:pos="8828"/>
        </w:tabs>
        <w:rPr>
          <w:rFonts w:asciiTheme="minorHAnsi" w:eastAsiaTheme="minorEastAsia" w:hAnsiTheme="minorHAnsi" w:cstheme="minorBidi"/>
          <w:noProof/>
          <w:sz w:val="22"/>
          <w:lang w:eastAsia="es-MX"/>
        </w:rPr>
      </w:pPr>
      <w:hyperlink w:anchor="_Toc381056268" w:history="1">
        <w:r w:rsidRPr="004016FB">
          <w:rPr>
            <w:rStyle w:val="Hipervnculo"/>
            <w:noProof/>
          </w:rPr>
          <w:t>1.6</w:t>
        </w:r>
        <w:r>
          <w:rPr>
            <w:rFonts w:asciiTheme="minorHAnsi" w:eastAsiaTheme="minorEastAsia" w:hAnsiTheme="minorHAnsi" w:cstheme="minorBidi"/>
            <w:noProof/>
            <w:sz w:val="22"/>
            <w:lang w:eastAsia="es-MX"/>
          </w:rPr>
          <w:tab/>
        </w:r>
        <w:r w:rsidRPr="004016FB">
          <w:rPr>
            <w:rStyle w:val="Hipervnculo"/>
            <w:noProof/>
          </w:rPr>
          <w:t>Plan de trabajo y cronograma de actividades</w:t>
        </w:r>
        <w:r>
          <w:rPr>
            <w:noProof/>
            <w:webHidden/>
          </w:rPr>
          <w:tab/>
        </w:r>
        <w:r>
          <w:rPr>
            <w:noProof/>
            <w:webHidden/>
          </w:rPr>
          <w:fldChar w:fldCharType="begin"/>
        </w:r>
        <w:r>
          <w:rPr>
            <w:noProof/>
            <w:webHidden/>
          </w:rPr>
          <w:instrText xml:space="preserve"> PAGEREF _Toc381056268 \h </w:instrText>
        </w:r>
        <w:r>
          <w:rPr>
            <w:noProof/>
            <w:webHidden/>
          </w:rPr>
        </w:r>
        <w:r>
          <w:rPr>
            <w:noProof/>
            <w:webHidden/>
          </w:rPr>
          <w:fldChar w:fldCharType="separate"/>
        </w:r>
        <w:r>
          <w:rPr>
            <w:noProof/>
            <w:webHidden/>
          </w:rPr>
          <w:t>19</w:t>
        </w:r>
        <w:r>
          <w:rPr>
            <w:noProof/>
            <w:webHidden/>
          </w:rPr>
          <w:fldChar w:fldCharType="end"/>
        </w:r>
      </w:hyperlink>
    </w:p>
    <w:p w:rsidR="00FF26CB" w:rsidRDefault="00FF26CB">
      <w:pPr>
        <w:pStyle w:val="TDC1"/>
        <w:rPr>
          <w:rFonts w:asciiTheme="minorHAnsi" w:eastAsiaTheme="minorEastAsia" w:hAnsiTheme="minorHAnsi" w:cstheme="minorBidi"/>
          <w:noProof/>
          <w:sz w:val="22"/>
          <w:lang w:eastAsia="es-MX"/>
        </w:rPr>
      </w:pPr>
      <w:hyperlink w:anchor="_Toc381056269" w:history="1">
        <w:r w:rsidRPr="004016FB">
          <w:rPr>
            <w:rStyle w:val="Hipervnculo"/>
            <w:noProof/>
          </w:rPr>
          <w:t>Capítulo 2. Marco Teórico</w:t>
        </w:r>
        <w:r>
          <w:rPr>
            <w:noProof/>
            <w:webHidden/>
          </w:rPr>
          <w:tab/>
        </w:r>
        <w:r>
          <w:rPr>
            <w:noProof/>
            <w:webHidden/>
          </w:rPr>
          <w:fldChar w:fldCharType="begin"/>
        </w:r>
        <w:r>
          <w:rPr>
            <w:noProof/>
            <w:webHidden/>
          </w:rPr>
          <w:instrText xml:space="preserve"> PAGEREF _Toc381056269 \h </w:instrText>
        </w:r>
        <w:r>
          <w:rPr>
            <w:noProof/>
            <w:webHidden/>
          </w:rPr>
        </w:r>
        <w:r>
          <w:rPr>
            <w:noProof/>
            <w:webHidden/>
          </w:rPr>
          <w:fldChar w:fldCharType="separate"/>
        </w:r>
        <w:r>
          <w:rPr>
            <w:noProof/>
            <w:webHidden/>
          </w:rPr>
          <w:t>21</w:t>
        </w:r>
        <w:r>
          <w:rPr>
            <w:noProof/>
            <w:webHidden/>
          </w:rPr>
          <w:fldChar w:fldCharType="end"/>
        </w:r>
      </w:hyperlink>
    </w:p>
    <w:p w:rsidR="00FF26CB" w:rsidRDefault="00FF26CB">
      <w:pPr>
        <w:pStyle w:val="TDC2"/>
        <w:tabs>
          <w:tab w:val="left" w:pos="1540"/>
          <w:tab w:val="right" w:leader="dot" w:pos="8828"/>
        </w:tabs>
        <w:rPr>
          <w:rFonts w:asciiTheme="minorHAnsi" w:eastAsiaTheme="minorEastAsia" w:hAnsiTheme="minorHAnsi" w:cstheme="minorBidi"/>
          <w:noProof/>
          <w:sz w:val="22"/>
          <w:lang w:eastAsia="es-MX"/>
        </w:rPr>
      </w:pPr>
      <w:hyperlink w:anchor="_Toc381056270" w:history="1">
        <w:r w:rsidRPr="004016FB">
          <w:rPr>
            <w:rStyle w:val="Hipervnculo"/>
            <w:noProof/>
          </w:rPr>
          <w:t>2.1</w:t>
        </w:r>
        <w:r>
          <w:rPr>
            <w:rFonts w:asciiTheme="minorHAnsi" w:eastAsiaTheme="minorEastAsia" w:hAnsiTheme="minorHAnsi" w:cstheme="minorBidi"/>
            <w:noProof/>
            <w:sz w:val="22"/>
            <w:lang w:eastAsia="es-MX"/>
          </w:rPr>
          <w:tab/>
        </w:r>
        <w:r w:rsidRPr="004016FB">
          <w:rPr>
            <w:rStyle w:val="Hipervnculo"/>
            <w:noProof/>
          </w:rPr>
          <w:t>Inventarios</w:t>
        </w:r>
        <w:r>
          <w:rPr>
            <w:noProof/>
            <w:webHidden/>
          </w:rPr>
          <w:tab/>
        </w:r>
        <w:r>
          <w:rPr>
            <w:noProof/>
            <w:webHidden/>
          </w:rPr>
          <w:fldChar w:fldCharType="begin"/>
        </w:r>
        <w:r>
          <w:rPr>
            <w:noProof/>
            <w:webHidden/>
          </w:rPr>
          <w:instrText xml:space="preserve"> PAGEREF _Toc381056270 \h </w:instrText>
        </w:r>
        <w:r>
          <w:rPr>
            <w:noProof/>
            <w:webHidden/>
          </w:rPr>
        </w:r>
        <w:r>
          <w:rPr>
            <w:noProof/>
            <w:webHidden/>
          </w:rPr>
          <w:fldChar w:fldCharType="separate"/>
        </w:r>
        <w:r>
          <w:rPr>
            <w:noProof/>
            <w:webHidden/>
          </w:rPr>
          <w:t>21</w:t>
        </w:r>
        <w:r>
          <w:rPr>
            <w:noProof/>
            <w:webHidden/>
          </w:rPr>
          <w:fldChar w:fldCharType="end"/>
        </w:r>
      </w:hyperlink>
    </w:p>
    <w:p w:rsidR="00FF26CB" w:rsidRDefault="00FF26CB">
      <w:pPr>
        <w:pStyle w:val="TDC2"/>
        <w:tabs>
          <w:tab w:val="left" w:pos="1540"/>
          <w:tab w:val="right" w:leader="dot" w:pos="8828"/>
        </w:tabs>
        <w:rPr>
          <w:rFonts w:asciiTheme="minorHAnsi" w:eastAsiaTheme="minorEastAsia" w:hAnsiTheme="minorHAnsi" w:cstheme="minorBidi"/>
          <w:noProof/>
          <w:sz w:val="22"/>
          <w:lang w:eastAsia="es-MX"/>
        </w:rPr>
      </w:pPr>
      <w:hyperlink w:anchor="_Toc381056271" w:history="1">
        <w:r w:rsidRPr="004016FB">
          <w:rPr>
            <w:rStyle w:val="Hipervnculo"/>
            <w:noProof/>
          </w:rPr>
          <w:t>2.2</w:t>
        </w:r>
        <w:r>
          <w:rPr>
            <w:rFonts w:asciiTheme="minorHAnsi" w:eastAsiaTheme="minorEastAsia" w:hAnsiTheme="minorHAnsi" w:cstheme="minorBidi"/>
            <w:noProof/>
            <w:sz w:val="22"/>
            <w:lang w:eastAsia="es-MX"/>
          </w:rPr>
          <w:tab/>
        </w:r>
        <w:r w:rsidRPr="004016FB">
          <w:rPr>
            <w:rStyle w:val="Hipervnculo"/>
            <w:noProof/>
          </w:rPr>
          <w:t>Bases legales</w:t>
        </w:r>
        <w:r>
          <w:rPr>
            <w:noProof/>
            <w:webHidden/>
          </w:rPr>
          <w:tab/>
        </w:r>
        <w:r>
          <w:rPr>
            <w:noProof/>
            <w:webHidden/>
          </w:rPr>
          <w:fldChar w:fldCharType="begin"/>
        </w:r>
        <w:r>
          <w:rPr>
            <w:noProof/>
            <w:webHidden/>
          </w:rPr>
          <w:instrText xml:space="preserve"> PAGEREF _Toc381056271 \h </w:instrText>
        </w:r>
        <w:r>
          <w:rPr>
            <w:noProof/>
            <w:webHidden/>
          </w:rPr>
        </w:r>
        <w:r>
          <w:rPr>
            <w:noProof/>
            <w:webHidden/>
          </w:rPr>
          <w:fldChar w:fldCharType="separate"/>
        </w:r>
        <w:r>
          <w:rPr>
            <w:noProof/>
            <w:webHidden/>
          </w:rPr>
          <w:t>27</w:t>
        </w:r>
        <w:r>
          <w:rPr>
            <w:noProof/>
            <w:webHidden/>
          </w:rPr>
          <w:fldChar w:fldCharType="end"/>
        </w:r>
      </w:hyperlink>
    </w:p>
    <w:p w:rsidR="00FF26CB" w:rsidRDefault="00FF26CB">
      <w:pPr>
        <w:pStyle w:val="TDC2"/>
        <w:tabs>
          <w:tab w:val="left" w:pos="1540"/>
          <w:tab w:val="right" w:leader="dot" w:pos="8828"/>
        </w:tabs>
        <w:rPr>
          <w:rFonts w:asciiTheme="minorHAnsi" w:eastAsiaTheme="minorEastAsia" w:hAnsiTheme="minorHAnsi" w:cstheme="minorBidi"/>
          <w:noProof/>
          <w:sz w:val="22"/>
          <w:lang w:eastAsia="es-MX"/>
        </w:rPr>
      </w:pPr>
      <w:hyperlink w:anchor="_Toc381056272" w:history="1">
        <w:r w:rsidRPr="004016FB">
          <w:rPr>
            <w:rStyle w:val="Hipervnculo"/>
            <w:noProof/>
          </w:rPr>
          <w:t>2.3</w:t>
        </w:r>
        <w:r>
          <w:rPr>
            <w:rFonts w:asciiTheme="minorHAnsi" w:eastAsiaTheme="minorEastAsia" w:hAnsiTheme="minorHAnsi" w:cstheme="minorBidi"/>
            <w:noProof/>
            <w:sz w:val="22"/>
            <w:lang w:eastAsia="es-MX"/>
          </w:rPr>
          <w:tab/>
        </w:r>
        <w:r w:rsidRPr="004016FB">
          <w:rPr>
            <w:rStyle w:val="Hipervnculo"/>
            <w:noProof/>
          </w:rPr>
          <w:t>Aspecto Técnico</w:t>
        </w:r>
        <w:r>
          <w:rPr>
            <w:noProof/>
            <w:webHidden/>
          </w:rPr>
          <w:tab/>
        </w:r>
        <w:r>
          <w:rPr>
            <w:noProof/>
            <w:webHidden/>
          </w:rPr>
          <w:fldChar w:fldCharType="begin"/>
        </w:r>
        <w:r>
          <w:rPr>
            <w:noProof/>
            <w:webHidden/>
          </w:rPr>
          <w:instrText xml:space="preserve"> PAGEREF _Toc381056272 \h </w:instrText>
        </w:r>
        <w:r>
          <w:rPr>
            <w:noProof/>
            <w:webHidden/>
          </w:rPr>
        </w:r>
        <w:r>
          <w:rPr>
            <w:noProof/>
            <w:webHidden/>
          </w:rPr>
          <w:fldChar w:fldCharType="separate"/>
        </w:r>
        <w:r>
          <w:rPr>
            <w:noProof/>
            <w:webHidden/>
          </w:rPr>
          <w:t>28</w:t>
        </w:r>
        <w:r>
          <w:rPr>
            <w:noProof/>
            <w:webHidden/>
          </w:rPr>
          <w:fldChar w:fldCharType="end"/>
        </w:r>
      </w:hyperlink>
    </w:p>
    <w:p w:rsidR="00FF26CB" w:rsidRDefault="00FF26CB">
      <w:pPr>
        <w:pStyle w:val="TDC1"/>
        <w:rPr>
          <w:rFonts w:asciiTheme="minorHAnsi" w:eastAsiaTheme="minorEastAsia" w:hAnsiTheme="minorHAnsi" w:cstheme="minorBidi"/>
          <w:noProof/>
          <w:sz w:val="22"/>
          <w:lang w:eastAsia="es-MX"/>
        </w:rPr>
      </w:pPr>
      <w:hyperlink w:anchor="_Toc381056273" w:history="1">
        <w:r w:rsidRPr="004016FB">
          <w:rPr>
            <w:rStyle w:val="Hipervnculo"/>
            <w:noProof/>
          </w:rPr>
          <w:t>Capítulo 3. Marco Contextual</w:t>
        </w:r>
        <w:r>
          <w:rPr>
            <w:noProof/>
            <w:webHidden/>
          </w:rPr>
          <w:tab/>
        </w:r>
        <w:r>
          <w:rPr>
            <w:noProof/>
            <w:webHidden/>
          </w:rPr>
          <w:fldChar w:fldCharType="begin"/>
        </w:r>
        <w:r>
          <w:rPr>
            <w:noProof/>
            <w:webHidden/>
          </w:rPr>
          <w:instrText xml:space="preserve"> PAGEREF _Toc381056273 \h </w:instrText>
        </w:r>
        <w:r>
          <w:rPr>
            <w:noProof/>
            <w:webHidden/>
          </w:rPr>
        </w:r>
        <w:r>
          <w:rPr>
            <w:noProof/>
            <w:webHidden/>
          </w:rPr>
          <w:fldChar w:fldCharType="separate"/>
        </w:r>
        <w:r>
          <w:rPr>
            <w:noProof/>
            <w:webHidden/>
          </w:rPr>
          <w:t>32</w:t>
        </w:r>
        <w:r>
          <w:rPr>
            <w:noProof/>
            <w:webHidden/>
          </w:rPr>
          <w:fldChar w:fldCharType="end"/>
        </w:r>
      </w:hyperlink>
    </w:p>
    <w:p w:rsidR="00FF26CB" w:rsidRDefault="00FF26CB">
      <w:pPr>
        <w:pStyle w:val="TDC2"/>
        <w:tabs>
          <w:tab w:val="left" w:pos="1540"/>
          <w:tab w:val="right" w:leader="dot" w:pos="8828"/>
        </w:tabs>
        <w:rPr>
          <w:rFonts w:asciiTheme="minorHAnsi" w:eastAsiaTheme="minorEastAsia" w:hAnsiTheme="minorHAnsi" w:cstheme="minorBidi"/>
          <w:noProof/>
          <w:sz w:val="22"/>
          <w:lang w:eastAsia="es-MX"/>
        </w:rPr>
      </w:pPr>
      <w:hyperlink w:anchor="_Toc381056274" w:history="1">
        <w:r w:rsidRPr="004016FB">
          <w:rPr>
            <w:rStyle w:val="Hipervnculo"/>
            <w:noProof/>
          </w:rPr>
          <w:t>3.1</w:t>
        </w:r>
        <w:r>
          <w:rPr>
            <w:rFonts w:asciiTheme="minorHAnsi" w:eastAsiaTheme="minorEastAsia" w:hAnsiTheme="minorHAnsi" w:cstheme="minorBidi"/>
            <w:noProof/>
            <w:sz w:val="22"/>
            <w:lang w:eastAsia="es-MX"/>
          </w:rPr>
          <w:tab/>
        </w:r>
        <w:r w:rsidRPr="004016FB">
          <w:rPr>
            <w:rStyle w:val="Hipervnculo"/>
            <w:noProof/>
          </w:rPr>
          <w:t>DESCRIPCIÓN DE LA EMPRESA</w:t>
        </w:r>
        <w:r>
          <w:rPr>
            <w:noProof/>
            <w:webHidden/>
          </w:rPr>
          <w:tab/>
        </w:r>
        <w:r>
          <w:rPr>
            <w:noProof/>
            <w:webHidden/>
          </w:rPr>
          <w:fldChar w:fldCharType="begin"/>
        </w:r>
        <w:r>
          <w:rPr>
            <w:noProof/>
            <w:webHidden/>
          </w:rPr>
          <w:instrText xml:space="preserve"> PAGEREF _Toc381056274 \h </w:instrText>
        </w:r>
        <w:r>
          <w:rPr>
            <w:noProof/>
            <w:webHidden/>
          </w:rPr>
        </w:r>
        <w:r>
          <w:rPr>
            <w:noProof/>
            <w:webHidden/>
          </w:rPr>
          <w:fldChar w:fldCharType="separate"/>
        </w:r>
        <w:r>
          <w:rPr>
            <w:noProof/>
            <w:webHidden/>
          </w:rPr>
          <w:t>32</w:t>
        </w:r>
        <w:r>
          <w:rPr>
            <w:noProof/>
            <w:webHidden/>
          </w:rPr>
          <w:fldChar w:fldCharType="end"/>
        </w:r>
      </w:hyperlink>
    </w:p>
    <w:p w:rsidR="00FF26CB" w:rsidRDefault="00FF26CB">
      <w:pPr>
        <w:pStyle w:val="TDC1"/>
        <w:rPr>
          <w:rFonts w:asciiTheme="minorHAnsi" w:eastAsiaTheme="minorEastAsia" w:hAnsiTheme="minorHAnsi" w:cstheme="minorBidi"/>
          <w:noProof/>
          <w:sz w:val="22"/>
          <w:lang w:eastAsia="es-MX"/>
        </w:rPr>
      </w:pPr>
      <w:hyperlink w:anchor="_Toc381056275" w:history="1">
        <w:r w:rsidRPr="004016FB">
          <w:rPr>
            <w:rStyle w:val="Hipervnculo"/>
            <w:noProof/>
          </w:rPr>
          <w:t>Capítulo 4. Estrategia Metodológica Y Resultados</w:t>
        </w:r>
        <w:r>
          <w:rPr>
            <w:noProof/>
            <w:webHidden/>
          </w:rPr>
          <w:tab/>
        </w:r>
        <w:r>
          <w:rPr>
            <w:noProof/>
            <w:webHidden/>
          </w:rPr>
          <w:fldChar w:fldCharType="begin"/>
        </w:r>
        <w:r>
          <w:rPr>
            <w:noProof/>
            <w:webHidden/>
          </w:rPr>
          <w:instrText xml:space="preserve"> PAGEREF _Toc381056275 \h </w:instrText>
        </w:r>
        <w:r>
          <w:rPr>
            <w:noProof/>
            <w:webHidden/>
          </w:rPr>
        </w:r>
        <w:r>
          <w:rPr>
            <w:noProof/>
            <w:webHidden/>
          </w:rPr>
          <w:fldChar w:fldCharType="separate"/>
        </w:r>
        <w:r>
          <w:rPr>
            <w:noProof/>
            <w:webHidden/>
          </w:rPr>
          <w:t>33</w:t>
        </w:r>
        <w:r>
          <w:rPr>
            <w:noProof/>
            <w:webHidden/>
          </w:rPr>
          <w:fldChar w:fldCharType="end"/>
        </w:r>
      </w:hyperlink>
    </w:p>
    <w:p w:rsidR="00FF26CB" w:rsidRDefault="00FF26CB">
      <w:pPr>
        <w:pStyle w:val="TDC1"/>
        <w:rPr>
          <w:rFonts w:asciiTheme="minorHAnsi" w:eastAsiaTheme="minorEastAsia" w:hAnsiTheme="minorHAnsi" w:cstheme="minorBidi"/>
          <w:noProof/>
          <w:sz w:val="22"/>
          <w:lang w:eastAsia="es-MX"/>
        </w:rPr>
      </w:pPr>
      <w:hyperlink w:anchor="_Toc381056276" w:history="1">
        <w:r w:rsidRPr="004016FB">
          <w:rPr>
            <w:rStyle w:val="Hipervnculo"/>
            <w:noProof/>
          </w:rPr>
          <w:t>Capítulo 5. Conclusiones Y Recomendaciones</w:t>
        </w:r>
        <w:r>
          <w:rPr>
            <w:noProof/>
            <w:webHidden/>
          </w:rPr>
          <w:tab/>
        </w:r>
        <w:r>
          <w:rPr>
            <w:noProof/>
            <w:webHidden/>
          </w:rPr>
          <w:fldChar w:fldCharType="begin"/>
        </w:r>
        <w:r>
          <w:rPr>
            <w:noProof/>
            <w:webHidden/>
          </w:rPr>
          <w:instrText xml:space="preserve"> PAGEREF _Toc381056276 \h </w:instrText>
        </w:r>
        <w:r>
          <w:rPr>
            <w:noProof/>
            <w:webHidden/>
          </w:rPr>
        </w:r>
        <w:r>
          <w:rPr>
            <w:noProof/>
            <w:webHidden/>
          </w:rPr>
          <w:fldChar w:fldCharType="separate"/>
        </w:r>
        <w:r>
          <w:rPr>
            <w:noProof/>
            <w:webHidden/>
          </w:rPr>
          <w:t>34</w:t>
        </w:r>
        <w:r>
          <w:rPr>
            <w:noProof/>
            <w:webHidden/>
          </w:rPr>
          <w:fldChar w:fldCharType="end"/>
        </w:r>
      </w:hyperlink>
    </w:p>
    <w:p w:rsidR="00FF26CB" w:rsidRDefault="00FF26CB">
      <w:pPr>
        <w:pStyle w:val="TDC1"/>
        <w:rPr>
          <w:rFonts w:asciiTheme="minorHAnsi" w:eastAsiaTheme="minorEastAsia" w:hAnsiTheme="minorHAnsi" w:cstheme="minorBidi"/>
          <w:noProof/>
          <w:sz w:val="22"/>
          <w:lang w:eastAsia="es-MX"/>
        </w:rPr>
      </w:pPr>
      <w:hyperlink w:anchor="_Toc381056277" w:history="1">
        <w:r w:rsidRPr="004016FB">
          <w:rPr>
            <w:rStyle w:val="Hipervnculo"/>
            <w:noProof/>
          </w:rPr>
          <w:t>Referencias</w:t>
        </w:r>
        <w:r>
          <w:rPr>
            <w:noProof/>
            <w:webHidden/>
          </w:rPr>
          <w:tab/>
        </w:r>
        <w:r>
          <w:rPr>
            <w:noProof/>
            <w:webHidden/>
          </w:rPr>
          <w:fldChar w:fldCharType="begin"/>
        </w:r>
        <w:r>
          <w:rPr>
            <w:noProof/>
            <w:webHidden/>
          </w:rPr>
          <w:instrText xml:space="preserve"> PAGEREF _Toc381056277 \h </w:instrText>
        </w:r>
        <w:r>
          <w:rPr>
            <w:noProof/>
            <w:webHidden/>
          </w:rPr>
        </w:r>
        <w:r>
          <w:rPr>
            <w:noProof/>
            <w:webHidden/>
          </w:rPr>
          <w:fldChar w:fldCharType="separate"/>
        </w:r>
        <w:r>
          <w:rPr>
            <w:noProof/>
            <w:webHidden/>
          </w:rPr>
          <w:t>35</w:t>
        </w:r>
        <w:r>
          <w:rPr>
            <w:noProof/>
            <w:webHidden/>
          </w:rPr>
          <w:fldChar w:fldCharType="end"/>
        </w:r>
      </w:hyperlink>
    </w:p>
    <w:p w:rsidR="00FF26CB" w:rsidRDefault="00FF26CB">
      <w:pPr>
        <w:pStyle w:val="TDC1"/>
        <w:rPr>
          <w:rFonts w:asciiTheme="minorHAnsi" w:eastAsiaTheme="minorEastAsia" w:hAnsiTheme="minorHAnsi" w:cstheme="minorBidi"/>
          <w:noProof/>
          <w:sz w:val="22"/>
          <w:lang w:eastAsia="es-MX"/>
        </w:rPr>
      </w:pPr>
      <w:hyperlink w:anchor="_Toc381056278" w:history="1">
        <w:r w:rsidRPr="004016FB">
          <w:rPr>
            <w:rStyle w:val="Hipervnculo"/>
            <w:noProof/>
          </w:rPr>
          <w:t>Anexos</w:t>
        </w:r>
        <w:r>
          <w:rPr>
            <w:noProof/>
            <w:webHidden/>
          </w:rPr>
          <w:tab/>
        </w:r>
        <w:r>
          <w:rPr>
            <w:noProof/>
            <w:webHidden/>
          </w:rPr>
          <w:fldChar w:fldCharType="begin"/>
        </w:r>
        <w:r>
          <w:rPr>
            <w:noProof/>
            <w:webHidden/>
          </w:rPr>
          <w:instrText xml:space="preserve"> PAGEREF _Toc381056278 \h </w:instrText>
        </w:r>
        <w:r>
          <w:rPr>
            <w:noProof/>
            <w:webHidden/>
          </w:rPr>
        </w:r>
        <w:r>
          <w:rPr>
            <w:noProof/>
            <w:webHidden/>
          </w:rPr>
          <w:fldChar w:fldCharType="separate"/>
        </w:r>
        <w:r>
          <w:rPr>
            <w:noProof/>
            <w:webHidden/>
          </w:rPr>
          <w:t>36</w:t>
        </w:r>
        <w:r>
          <w:rPr>
            <w:noProof/>
            <w:webHidden/>
          </w:rPr>
          <w:fldChar w:fldCharType="end"/>
        </w:r>
      </w:hyperlink>
    </w:p>
    <w:p w:rsidR="00F35BDD" w:rsidRPr="004A4749" w:rsidRDefault="00722995">
      <w:r w:rsidRPr="004A4749">
        <w:fldChar w:fldCharType="end"/>
      </w:r>
    </w:p>
    <w:p w:rsidR="00F35BDD" w:rsidRPr="004A4749" w:rsidRDefault="00F35BDD" w:rsidP="00467A6B"/>
    <w:p w:rsidR="00F35BDD" w:rsidRPr="004A4749" w:rsidRDefault="00F35BDD" w:rsidP="00467A6B"/>
    <w:p w:rsidR="00F35BDD" w:rsidRPr="004A4749" w:rsidRDefault="00B8242F" w:rsidP="00B8242F">
      <w:pPr>
        <w:pStyle w:val="Ttulo1"/>
        <w:numPr>
          <w:ilvl w:val="0"/>
          <w:numId w:val="0"/>
        </w:numPr>
      </w:pPr>
      <w:bookmarkStart w:id="7" w:name="_Toc381056260"/>
      <w:r w:rsidRPr="004A4749">
        <w:lastRenderedPageBreak/>
        <w:t>Índice de Figuras</w:t>
      </w:r>
      <w:bookmarkEnd w:id="7"/>
    </w:p>
    <w:p w:rsidR="00BA7256" w:rsidRPr="004A4749" w:rsidRDefault="00541098" w:rsidP="00541098">
      <w:pPr>
        <w:tabs>
          <w:tab w:val="left" w:pos="3043"/>
        </w:tabs>
        <w:jc w:val="right"/>
        <w:rPr>
          <w:rFonts w:cs="Arial"/>
        </w:rPr>
      </w:pPr>
      <w:r w:rsidRPr="004A4749">
        <w:rPr>
          <w:rFonts w:cs="Arial"/>
        </w:rPr>
        <w:t>Página</w:t>
      </w:r>
    </w:p>
    <w:p w:rsidR="002435B3" w:rsidRDefault="002435B3">
      <w:pPr>
        <w:pStyle w:val="TDC1"/>
        <w:rPr>
          <w:rFonts w:asciiTheme="minorHAnsi" w:eastAsiaTheme="minorEastAsia" w:hAnsiTheme="minorHAnsi" w:cstheme="minorBidi"/>
          <w:noProof/>
          <w:sz w:val="22"/>
          <w:lang w:eastAsia="es-MX"/>
        </w:rPr>
      </w:pPr>
      <w:r>
        <w:rPr>
          <w:rFonts w:cs="Arial"/>
        </w:rPr>
        <w:fldChar w:fldCharType="begin"/>
      </w:r>
      <w:r>
        <w:rPr>
          <w:rFonts w:cs="Arial"/>
        </w:rPr>
        <w:instrText xml:space="preserve"> TOC \h \z \t "Epígrafe,1" </w:instrText>
      </w:r>
      <w:r>
        <w:rPr>
          <w:rFonts w:cs="Arial"/>
        </w:rPr>
        <w:fldChar w:fldCharType="separate"/>
      </w:r>
      <w:hyperlink w:anchor="_Toc381055976" w:history="1"/>
      <w:hyperlink w:anchor="_Toc381055977" w:history="1">
        <w:r w:rsidRPr="00AA7988">
          <w:rPr>
            <w:rStyle w:val="Hipervnculo"/>
            <w:noProof/>
          </w:rPr>
          <w:t>Figura 1. Modelo del ciclo de vida de cascada</w:t>
        </w:r>
        <w:r>
          <w:rPr>
            <w:noProof/>
            <w:webHidden/>
          </w:rPr>
          <w:tab/>
        </w:r>
        <w:r>
          <w:rPr>
            <w:noProof/>
            <w:webHidden/>
          </w:rPr>
          <w:fldChar w:fldCharType="begin"/>
        </w:r>
        <w:r>
          <w:rPr>
            <w:noProof/>
            <w:webHidden/>
          </w:rPr>
          <w:instrText xml:space="preserve"> PAGEREF _Toc381055977 \h </w:instrText>
        </w:r>
        <w:r>
          <w:rPr>
            <w:noProof/>
            <w:webHidden/>
          </w:rPr>
        </w:r>
        <w:r>
          <w:rPr>
            <w:noProof/>
            <w:webHidden/>
          </w:rPr>
          <w:fldChar w:fldCharType="separate"/>
        </w:r>
        <w:r>
          <w:rPr>
            <w:noProof/>
            <w:webHidden/>
          </w:rPr>
          <w:t>16</w:t>
        </w:r>
        <w:r>
          <w:rPr>
            <w:noProof/>
            <w:webHidden/>
          </w:rPr>
          <w:fldChar w:fldCharType="end"/>
        </w:r>
      </w:hyperlink>
    </w:p>
    <w:p w:rsidR="002435B3" w:rsidRDefault="002435B3">
      <w:pPr>
        <w:pStyle w:val="TDC1"/>
        <w:rPr>
          <w:rFonts w:asciiTheme="minorHAnsi" w:eastAsiaTheme="minorEastAsia" w:hAnsiTheme="minorHAnsi" w:cstheme="minorBidi"/>
          <w:noProof/>
          <w:sz w:val="22"/>
          <w:lang w:eastAsia="es-MX"/>
        </w:rPr>
      </w:pPr>
      <w:hyperlink w:anchor="_Toc381055978" w:history="1">
        <w:r w:rsidRPr="00AA7988">
          <w:rPr>
            <w:rStyle w:val="Hipervnculo"/>
            <w:noProof/>
          </w:rPr>
          <w:t>Figura 2. Modelo del ciclo de vida ágil</w:t>
        </w:r>
        <w:r>
          <w:rPr>
            <w:noProof/>
            <w:webHidden/>
          </w:rPr>
          <w:tab/>
        </w:r>
        <w:r>
          <w:rPr>
            <w:noProof/>
            <w:webHidden/>
          </w:rPr>
          <w:fldChar w:fldCharType="begin"/>
        </w:r>
        <w:r>
          <w:rPr>
            <w:noProof/>
            <w:webHidden/>
          </w:rPr>
          <w:instrText xml:space="preserve"> PAGEREF _Toc381055978 \h </w:instrText>
        </w:r>
        <w:r>
          <w:rPr>
            <w:noProof/>
            <w:webHidden/>
          </w:rPr>
        </w:r>
        <w:r>
          <w:rPr>
            <w:noProof/>
            <w:webHidden/>
          </w:rPr>
          <w:fldChar w:fldCharType="separate"/>
        </w:r>
        <w:r>
          <w:rPr>
            <w:noProof/>
            <w:webHidden/>
          </w:rPr>
          <w:t>17</w:t>
        </w:r>
        <w:r>
          <w:rPr>
            <w:noProof/>
            <w:webHidden/>
          </w:rPr>
          <w:fldChar w:fldCharType="end"/>
        </w:r>
      </w:hyperlink>
    </w:p>
    <w:p w:rsidR="002435B3" w:rsidRDefault="002435B3">
      <w:pPr>
        <w:pStyle w:val="TDC1"/>
        <w:rPr>
          <w:rFonts w:asciiTheme="minorHAnsi" w:eastAsiaTheme="minorEastAsia" w:hAnsiTheme="minorHAnsi" w:cstheme="minorBidi"/>
          <w:noProof/>
          <w:sz w:val="22"/>
          <w:lang w:eastAsia="es-MX"/>
        </w:rPr>
      </w:pPr>
      <w:hyperlink w:anchor="_Toc381055979" w:history="1">
        <w:r w:rsidRPr="00AA7988">
          <w:rPr>
            <w:rStyle w:val="Hipervnculo"/>
            <w:noProof/>
          </w:rPr>
          <w:t>Figura 3. Ciclo de Vida “Híbrida Ágil”.</w:t>
        </w:r>
        <w:r>
          <w:rPr>
            <w:noProof/>
            <w:webHidden/>
          </w:rPr>
          <w:tab/>
        </w:r>
        <w:r>
          <w:rPr>
            <w:noProof/>
            <w:webHidden/>
          </w:rPr>
          <w:fldChar w:fldCharType="begin"/>
        </w:r>
        <w:r>
          <w:rPr>
            <w:noProof/>
            <w:webHidden/>
          </w:rPr>
          <w:instrText xml:space="preserve"> PAGEREF _Toc381055979 \h </w:instrText>
        </w:r>
        <w:r>
          <w:rPr>
            <w:noProof/>
            <w:webHidden/>
          </w:rPr>
        </w:r>
        <w:r>
          <w:rPr>
            <w:noProof/>
            <w:webHidden/>
          </w:rPr>
          <w:fldChar w:fldCharType="separate"/>
        </w:r>
        <w:r>
          <w:rPr>
            <w:noProof/>
            <w:webHidden/>
          </w:rPr>
          <w:t>19</w:t>
        </w:r>
        <w:r>
          <w:rPr>
            <w:noProof/>
            <w:webHidden/>
          </w:rPr>
          <w:fldChar w:fldCharType="end"/>
        </w:r>
      </w:hyperlink>
    </w:p>
    <w:p w:rsidR="002435B3" w:rsidRDefault="002435B3">
      <w:pPr>
        <w:pStyle w:val="TDC1"/>
        <w:rPr>
          <w:rFonts w:asciiTheme="minorHAnsi" w:eastAsiaTheme="minorEastAsia" w:hAnsiTheme="minorHAnsi" w:cstheme="minorBidi"/>
          <w:noProof/>
          <w:sz w:val="22"/>
          <w:lang w:eastAsia="es-MX"/>
        </w:rPr>
      </w:pPr>
      <w:hyperlink w:anchor="_Toc381055983" w:history="1">
        <w:r w:rsidRPr="00AA7988">
          <w:rPr>
            <w:rStyle w:val="Hipervnculo"/>
            <w:noProof/>
          </w:rPr>
          <w:t>Figura 4. Estructura de Desglose del Trabajo</w:t>
        </w:r>
        <w:r>
          <w:rPr>
            <w:noProof/>
            <w:webHidden/>
          </w:rPr>
          <w:tab/>
        </w:r>
        <w:r>
          <w:rPr>
            <w:noProof/>
            <w:webHidden/>
          </w:rPr>
          <w:fldChar w:fldCharType="begin"/>
        </w:r>
        <w:r>
          <w:rPr>
            <w:noProof/>
            <w:webHidden/>
          </w:rPr>
          <w:instrText xml:space="preserve"> PAGEREF _Toc381055983 \h </w:instrText>
        </w:r>
        <w:r>
          <w:rPr>
            <w:noProof/>
            <w:webHidden/>
          </w:rPr>
        </w:r>
        <w:r>
          <w:rPr>
            <w:noProof/>
            <w:webHidden/>
          </w:rPr>
          <w:fldChar w:fldCharType="separate"/>
        </w:r>
        <w:r>
          <w:rPr>
            <w:noProof/>
            <w:webHidden/>
          </w:rPr>
          <w:t>21</w:t>
        </w:r>
        <w:r>
          <w:rPr>
            <w:noProof/>
            <w:webHidden/>
          </w:rPr>
          <w:fldChar w:fldCharType="end"/>
        </w:r>
      </w:hyperlink>
    </w:p>
    <w:p w:rsidR="002435B3" w:rsidRDefault="002435B3">
      <w:pPr>
        <w:pStyle w:val="TDC1"/>
        <w:rPr>
          <w:rFonts w:asciiTheme="minorHAnsi" w:eastAsiaTheme="minorEastAsia" w:hAnsiTheme="minorHAnsi" w:cstheme="minorBidi"/>
          <w:noProof/>
          <w:sz w:val="22"/>
          <w:lang w:eastAsia="es-MX"/>
        </w:rPr>
      </w:pPr>
      <w:hyperlink w:anchor="_Toc381055984" w:history="1">
        <w:r w:rsidRPr="00AA7988">
          <w:rPr>
            <w:rStyle w:val="Hipervnculo"/>
            <w:noProof/>
          </w:rPr>
          <w:t>Figura 5. Clasificación de los Inventarios</w:t>
        </w:r>
        <w:r>
          <w:rPr>
            <w:noProof/>
            <w:webHidden/>
          </w:rPr>
          <w:tab/>
        </w:r>
        <w:r>
          <w:rPr>
            <w:noProof/>
            <w:webHidden/>
          </w:rPr>
          <w:fldChar w:fldCharType="begin"/>
        </w:r>
        <w:r>
          <w:rPr>
            <w:noProof/>
            <w:webHidden/>
          </w:rPr>
          <w:instrText xml:space="preserve"> PAGEREF _Toc381055984 \h </w:instrText>
        </w:r>
        <w:r>
          <w:rPr>
            <w:noProof/>
            <w:webHidden/>
          </w:rPr>
        </w:r>
        <w:r>
          <w:rPr>
            <w:noProof/>
            <w:webHidden/>
          </w:rPr>
          <w:fldChar w:fldCharType="separate"/>
        </w:r>
        <w:r>
          <w:rPr>
            <w:noProof/>
            <w:webHidden/>
          </w:rPr>
          <w:t>22</w:t>
        </w:r>
        <w:r>
          <w:rPr>
            <w:noProof/>
            <w:webHidden/>
          </w:rPr>
          <w:fldChar w:fldCharType="end"/>
        </w:r>
      </w:hyperlink>
    </w:p>
    <w:p w:rsidR="002435B3" w:rsidRDefault="002435B3">
      <w:pPr>
        <w:pStyle w:val="TDC1"/>
        <w:rPr>
          <w:rFonts w:asciiTheme="minorHAnsi" w:eastAsiaTheme="minorEastAsia" w:hAnsiTheme="minorHAnsi" w:cstheme="minorBidi"/>
          <w:noProof/>
          <w:sz w:val="22"/>
          <w:lang w:eastAsia="es-MX"/>
        </w:rPr>
      </w:pPr>
      <w:hyperlink w:anchor="_Toc381055985" w:history="1">
        <w:r w:rsidRPr="00AA7988">
          <w:rPr>
            <w:rStyle w:val="Hipervnculo"/>
            <w:noProof/>
          </w:rPr>
          <w:t>Figura 6. Procesos Internos de los Materiales</w:t>
        </w:r>
        <w:r>
          <w:rPr>
            <w:noProof/>
            <w:webHidden/>
          </w:rPr>
          <w:tab/>
        </w:r>
        <w:r>
          <w:rPr>
            <w:noProof/>
            <w:webHidden/>
          </w:rPr>
          <w:fldChar w:fldCharType="begin"/>
        </w:r>
        <w:r>
          <w:rPr>
            <w:noProof/>
            <w:webHidden/>
          </w:rPr>
          <w:instrText xml:space="preserve"> PAGEREF _Toc381055985 \h </w:instrText>
        </w:r>
        <w:r>
          <w:rPr>
            <w:noProof/>
            <w:webHidden/>
          </w:rPr>
        </w:r>
        <w:r>
          <w:rPr>
            <w:noProof/>
            <w:webHidden/>
          </w:rPr>
          <w:fldChar w:fldCharType="separate"/>
        </w:r>
        <w:r>
          <w:rPr>
            <w:noProof/>
            <w:webHidden/>
          </w:rPr>
          <w:t>23</w:t>
        </w:r>
        <w:r>
          <w:rPr>
            <w:noProof/>
            <w:webHidden/>
          </w:rPr>
          <w:fldChar w:fldCharType="end"/>
        </w:r>
      </w:hyperlink>
    </w:p>
    <w:p w:rsidR="002435B3" w:rsidRDefault="002435B3">
      <w:pPr>
        <w:pStyle w:val="TDC1"/>
        <w:rPr>
          <w:rFonts w:asciiTheme="minorHAnsi" w:eastAsiaTheme="minorEastAsia" w:hAnsiTheme="minorHAnsi" w:cstheme="minorBidi"/>
          <w:noProof/>
          <w:sz w:val="22"/>
          <w:lang w:eastAsia="es-MX"/>
        </w:rPr>
      </w:pPr>
      <w:hyperlink w:anchor="_Toc381055987" w:history="1">
        <w:r w:rsidRPr="00AA7988">
          <w:rPr>
            <w:rStyle w:val="Hipervnculo"/>
            <w:noProof/>
          </w:rPr>
          <w:t>Figura 7. Arquitectura Cliente – Servidor.</w:t>
        </w:r>
        <w:r>
          <w:rPr>
            <w:noProof/>
            <w:webHidden/>
          </w:rPr>
          <w:tab/>
        </w:r>
        <w:r>
          <w:rPr>
            <w:noProof/>
            <w:webHidden/>
          </w:rPr>
          <w:fldChar w:fldCharType="begin"/>
        </w:r>
        <w:r>
          <w:rPr>
            <w:noProof/>
            <w:webHidden/>
          </w:rPr>
          <w:instrText xml:space="preserve"> PAGEREF _Toc381055987 \h </w:instrText>
        </w:r>
        <w:r>
          <w:rPr>
            <w:noProof/>
            <w:webHidden/>
          </w:rPr>
        </w:r>
        <w:r>
          <w:rPr>
            <w:noProof/>
            <w:webHidden/>
          </w:rPr>
          <w:fldChar w:fldCharType="separate"/>
        </w:r>
        <w:r>
          <w:rPr>
            <w:noProof/>
            <w:webHidden/>
          </w:rPr>
          <w:t>29</w:t>
        </w:r>
        <w:r>
          <w:rPr>
            <w:noProof/>
            <w:webHidden/>
          </w:rPr>
          <w:fldChar w:fldCharType="end"/>
        </w:r>
      </w:hyperlink>
    </w:p>
    <w:p w:rsidR="00541098" w:rsidRPr="004A4749" w:rsidRDefault="002435B3" w:rsidP="00541098">
      <w:pPr>
        <w:tabs>
          <w:tab w:val="left" w:pos="3043"/>
        </w:tabs>
        <w:ind w:firstLine="0"/>
        <w:jc w:val="left"/>
        <w:rPr>
          <w:rFonts w:cs="Arial"/>
        </w:rPr>
      </w:pPr>
      <w:r>
        <w:rPr>
          <w:rFonts w:cs="Arial"/>
        </w:rPr>
        <w:fldChar w:fldCharType="end"/>
      </w:r>
    </w:p>
    <w:p w:rsidR="00D815DA" w:rsidRPr="004A4749" w:rsidRDefault="00D815DA" w:rsidP="00D815DA">
      <w:pPr>
        <w:tabs>
          <w:tab w:val="left" w:pos="3043"/>
        </w:tabs>
        <w:rPr>
          <w:rFonts w:cs="Arial"/>
        </w:rPr>
      </w:pPr>
    </w:p>
    <w:p w:rsidR="00BA7256" w:rsidRPr="004A4749" w:rsidRDefault="00BA7256" w:rsidP="00F35BDD">
      <w:pPr>
        <w:rPr>
          <w:rFonts w:cs="Arial"/>
        </w:rPr>
      </w:pPr>
    </w:p>
    <w:p w:rsidR="00BA7256" w:rsidRPr="004A4749" w:rsidRDefault="00BA7256" w:rsidP="00F35BDD">
      <w:pPr>
        <w:rPr>
          <w:rFonts w:cs="Arial"/>
        </w:rPr>
      </w:pPr>
    </w:p>
    <w:p w:rsidR="00BA7256" w:rsidRPr="004A4749" w:rsidRDefault="00BA7256" w:rsidP="00F35BDD">
      <w:pPr>
        <w:rPr>
          <w:rFonts w:cs="Arial"/>
        </w:rPr>
      </w:pPr>
    </w:p>
    <w:p w:rsidR="00BA7256" w:rsidRPr="004A4749" w:rsidRDefault="00BA7256" w:rsidP="00F35BDD">
      <w:pPr>
        <w:rPr>
          <w:rFonts w:cs="Arial"/>
        </w:rPr>
      </w:pPr>
    </w:p>
    <w:p w:rsidR="00BA7256" w:rsidRPr="004A4749" w:rsidRDefault="00BA7256" w:rsidP="00F35BDD">
      <w:pPr>
        <w:rPr>
          <w:rFonts w:cs="Arial"/>
        </w:rPr>
      </w:pPr>
    </w:p>
    <w:p w:rsidR="00BA7256" w:rsidRPr="004A4749" w:rsidRDefault="00BA7256" w:rsidP="00F35BDD">
      <w:pPr>
        <w:rPr>
          <w:rFonts w:cs="Arial"/>
        </w:rPr>
      </w:pPr>
    </w:p>
    <w:p w:rsidR="00BA7256" w:rsidRPr="004A4749" w:rsidRDefault="00BA7256" w:rsidP="00F35BDD">
      <w:pPr>
        <w:rPr>
          <w:rFonts w:cs="Arial"/>
        </w:rPr>
      </w:pPr>
    </w:p>
    <w:p w:rsidR="00BA7256" w:rsidRPr="004A4749" w:rsidRDefault="00BA7256" w:rsidP="00F35BDD">
      <w:pPr>
        <w:rPr>
          <w:rFonts w:cs="Arial"/>
        </w:rPr>
      </w:pPr>
    </w:p>
    <w:p w:rsidR="00BA7256" w:rsidRPr="004A4749" w:rsidRDefault="00BA7256" w:rsidP="00F35BDD">
      <w:pPr>
        <w:rPr>
          <w:rFonts w:cs="Arial"/>
        </w:rPr>
      </w:pPr>
    </w:p>
    <w:p w:rsidR="00BA7256" w:rsidRPr="004A4749" w:rsidRDefault="00BA7256" w:rsidP="00F35BDD">
      <w:pPr>
        <w:rPr>
          <w:rFonts w:cs="Arial"/>
        </w:rPr>
      </w:pPr>
    </w:p>
    <w:p w:rsidR="004A06C2" w:rsidRPr="004A4749" w:rsidRDefault="00B8242F" w:rsidP="00B8242F">
      <w:pPr>
        <w:pStyle w:val="Ttulo1"/>
        <w:numPr>
          <w:ilvl w:val="0"/>
          <w:numId w:val="0"/>
        </w:numPr>
      </w:pPr>
      <w:bookmarkStart w:id="8" w:name="_Toc381056261"/>
      <w:r w:rsidRPr="004A4749">
        <w:lastRenderedPageBreak/>
        <w:t>Índice de Tablas</w:t>
      </w:r>
      <w:bookmarkEnd w:id="8"/>
    </w:p>
    <w:p w:rsidR="00D00DEE" w:rsidRDefault="00D00DEE" w:rsidP="00D00DEE">
      <w:pPr>
        <w:jc w:val="right"/>
      </w:pPr>
      <w:r w:rsidRPr="004A4749">
        <w:t>Página</w:t>
      </w:r>
    </w:p>
    <w:p w:rsidR="007C7363" w:rsidRDefault="007C7363">
      <w:pPr>
        <w:pStyle w:val="TDC1"/>
        <w:rPr>
          <w:rFonts w:asciiTheme="minorHAnsi" w:eastAsiaTheme="minorEastAsia" w:hAnsiTheme="minorHAnsi" w:cstheme="minorBidi"/>
          <w:noProof/>
          <w:sz w:val="22"/>
          <w:lang w:eastAsia="es-MX"/>
        </w:rPr>
      </w:pPr>
      <w:r>
        <w:fldChar w:fldCharType="begin"/>
      </w:r>
      <w:r>
        <w:instrText xml:space="preserve"> TOC \h \z \t "Epígrafe,1" </w:instrText>
      </w:r>
      <w:r>
        <w:fldChar w:fldCharType="separate"/>
      </w:r>
      <w:hyperlink w:anchor="_Toc381056087" w:history="1">
        <w:r w:rsidRPr="00B03058">
          <w:rPr>
            <w:rStyle w:val="Hipervnculo"/>
            <w:noProof/>
          </w:rPr>
          <w:t>Tabla 1. Lista de precios de Soft Restaurant®</w:t>
        </w:r>
        <w:r>
          <w:rPr>
            <w:noProof/>
            <w:webHidden/>
          </w:rPr>
          <w:tab/>
        </w:r>
        <w:r>
          <w:rPr>
            <w:noProof/>
            <w:webHidden/>
          </w:rPr>
          <w:fldChar w:fldCharType="begin"/>
        </w:r>
        <w:r>
          <w:rPr>
            <w:noProof/>
            <w:webHidden/>
          </w:rPr>
          <w:instrText xml:space="preserve"> PAGEREF _Toc381056087 \h </w:instrText>
        </w:r>
        <w:r>
          <w:rPr>
            <w:noProof/>
            <w:webHidden/>
          </w:rPr>
        </w:r>
        <w:r>
          <w:rPr>
            <w:noProof/>
            <w:webHidden/>
          </w:rPr>
          <w:fldChar w:fldCharType="separate"/>
        </w:r>
        <w:r>
          <w:rPr>
            <w:noProof/>
            <w:webHidden/>
          </w:rPr>
          <w:t>14</w:t>
        </w:r>
        <w:r>
          <w:rPr>
            <w:noProof/>
            <w:webHidden/>
          </w:rPr>
          <w:fldChar w:fldCharType="end"/>
        </w:r>
      </w:hyperlink>
    </w:p>
    <w:p w:rsidR="007C7363" w:rsidRDefault="007C7363">
      <w:pPr>
        <w:pStyle w:val="TDC1"/>
        <w:rPr>
          <w:rFonts w:asciiTheme="minorHAnsi" w:eastAsiaTheme="minorEastAsia" w:hAnsiTheme="minorHAnsi" w:cstheme="minorBidi"/>
          <w:noProof/>
          <w:sz w:val="22"/>
          <w:lang w:eastAsia="es-MX"/>
        </w:rPr>
      </w:pPr>
      <w:hyperlink w:anchor="_Toc381056091" w:history="1">
        <w:r w:rsidRPr="00B03058">
          <w:rPr>
            <w:rStyle w:val="Hipervnculo"/>
            <w:noProof/>
          </w:rPr>
          <w:t>Tabla 2. Programa de Hitos</w:t>
        </w:r>
        <w:r>
          <w:rPr>
            <w:noProof/>
            <w:webHidden/>
          </w:rPr>
          <w:tab/>
        </w:r>
        <w:r>
          <w:rPr>
            <w:noProof/>
            <w:webHidden/>
          </w:rPr>
          <w:fldChar w:fldCharType="begin"/>
        </w:r>
        <w:r>
          <w:rPr>
            <w:noProof/>
            <w:webHidden/>
          </w:rPr>
          <w:instrText xml:space="preserve"> PAGEREF _Toc381056091 \h </w:instrText>
        </w:r>
        <w:r>
          <w:rPr>
            <w:noProof/>
            <w:webHidden/>
          </w:rPr>
        </w:r>
        <w:r>
          <w:rPr>
            <w:noProof/>
            <w:webHidden/>
          </w:rPr>
          <w:fldChar w:fldCharType="separate"/>
        </w:r>
        <w:r>
          <w:rPr>
            <w:noProof/>
            <w:webHidden/>
          </w:rPr>
          <w:t>19</w:t>
        </w:r>
        <w:r>
          <w:rPr>
            <w:noProof/>
            <w:webHidden/>
          </w:rPr>
          <w:fldChar w:fldCharType="end"/>
        </w:r>
      </w:hyperlink>
    </w:p>
    <w:p w:rsidR="007C7363" w:rsidRDefault="007C7363">
      <w:pPr>
        <w:pStyle w:val="TDC1"/>
        <w:rPr>
          <w:rFonts w:asciiTheme="minorHAnsi" w:eastAsiaTheme="minorEastAsia" w:hAnsiTheme="minorHAnsi" w:cstheme="minorBidi"/>
          <w:noProof/>
          <w:sz w:val="22"/>
          <w:lang w:eastAsia="es-MX"/>
        </w:rPr>
      </w:pPr>
      <w:hyperlink w:anchor="_Toc381056092" w:history="1">
        <w:r w:rsidRPr="00B03058">
          <w:rPr>
            <w:rStyle w:val="Hipervnculo"/>
            <w:noProof/>
          </w:rPr>
          <w:t>Tabla 3. Asignación de Roles</w:t>
        </w:r>
        <w:r>
          <w:rPr>
            <w:noProof/>
            <w:webHidden/>
          </w:rPr>
          <w:tab/>
        </w:r>
        <w:r>
          <w:rPr>
            <w:noProof/>
            <w:webHidden/>
          </w:rPr>
          <w:fldChar w:fldCharType="begin"/>
        </w:r>
        <w:r>
          <w:rPr>
            <w:noProof/>
            <w:webHidden/>
          </w:rPr>
          <w:instrText xml:space="preserve"> PAGEREF _Toc381056092 \h </w:instrText>
        </w:r>
        <w:r>
          <w:rPr>
            <w:noProof/>
            <w:webHidden/>
          </w:rPr>
        </w:r>
        <w:r>
          <w:rPr>
            <w:noProof/>
            <w:webHidden/>
          </w:rPr>
          <w:fldChar w:fldCharType="separate"/>
        </w:r>
        <w:r>
          <w:rPr>
            <w:noProof/>
            <w:webHidden/>
          </w:rPr>
          <w:t>19</w:t>
        </w:r>
        <w:r>
          <w:rPr>
            <w:noProof/>
            <w:webHidden/>
          </w:rPr>
          <w:fldChar w:fldCharType="end"/>
        </w:r>
      </w:hyperlink>
    </w:p>
    <w:p w:rsidR="007C7363" w:rsidRDefault="007C7363">
      <w:pPr>
        <w:pStyle w:val="TDC1"/>
        <w:rPr>
          <w:rFonts w:asciiTheme="minorHAnsi" w:eastAsiaTheme="minorEastAsia" w:hAnsiTheme="minorHAnsi" w:cstheme="minorBidi"/>
          <w:noProof/>
          <w:sz w:val="22"/>
          <w:lang w:eastAsia="es-MX"/>
        </w:rPr>
      </w:pPr>
      <w:hyperlink w:anchor="_Toc381056093" w:history="1">
        <w:r w:rsidRPr="00B03058">
          <w:rPr>
            <w:rStyle w:val="Hipervnculo"/>
            <w:noProof/>
          </w:rPr>
          <w:t>Tabla 4. Calendario de Actividades</w:t>
        </w:r>
        <w:r>
          <w:rPr>
            <w:noProof/>
            <w:webHidden/>
          </w:rPr>
          <w:tab/>
        </w:r>
        <w:r>
          <w:rPr>
            <w:noProof/>
            <w:webHidden/>
          </w:rPr>
          <w:fldChar w:fldCharType="begin"/>
        </w:r>
        <w:r>
          <w:rPr>
            <w:noProof/>
            <w:webHidden/>
          </w:rPr>
          <w:instrText xml:space="preserve"> PAGEREF _Toc381056093 \h </w:instrText>
        </w:r>
        <w:r>
          <w:rPr>
            <w:noProof/>
            <w:webHidden/>
          </w:rPr>
        </w:r>
        <w:r>
          <w:rPr>
            <w:noProof/>
            <w:webHidden/>
          </w:rPr>
          <w:fldChar w:fldCharType="separate"/>
        </w:r>
        <w:r>
          <w:rPr>
            <w:noProof/>
            <w:webHidden/>
          </w:rPr>
          <w:t>19</w:t>
        </w:r>
        <w:r>
          <w:rPr>
            <w:noProof/>
            <w:webHidden/>
          </w:rPr>
          <w:fldChar w:fldCharType="end"/>
        </w:r>
      </w:hyperlink>
    </w:p>
    <w:p w:rsidR="007C7363" w:rsidRDefault="007C7363">
      <w:pPr>
        <w:pStyle w:val="TDC1"/>
        <w:rPr>
          <w:rFonts w:asciiTheme="minorHAnsi" w:eastAsiaTheme="minorEastAsia" w:hAnsiTheme="minorHAnsi" w:cstheme="minorBidi"/>
          <w:noProof/>
          <w:sz w:val="22"/>
          <w:lang w:eastAsia="es-MX"/>
        </w:rPr>
      </w:pPr>
      <w:hyperlink w:anchor="_Toc381056097" w:history="1">
        <w:r w:rsidRPr="00B03058">
          <w:rPr>
            <w:rStyle w:val="Hipervnculo"/>
            <w:noProof/>
          </w:rPr>
          <w:t>Tabla 5. Características de la clasificación de mercancías</w:t>
        </w:r>
        <w:r>
          <w:rPr>
            <w:noProof/>
            <w:webHidden/>
          </w:rPr>
          <w:tab/>
        </w:r>
        <w:r>
          <w:rPr>
            <w:noProof/>
            <w:webHidden/>
          </w:rPr>
          <w:fldChar w:fldCharType="begin"/>
        </w:r>
        <w:r>
          <w:rPr>
            <w:noProof/>
            <w:webHidden/>
          </w:rPr>
          <w:instrText xml:space="preserve"> PAGEREF _Toc381056097 \h </w:instrText>
        </w:r>
        <w:r>
          <w:rPr>
            <w:noProof/>
            <w:webHidden/>
          </w:rPr>
        </w:r>
        <w:r>
          <w:rPr>
            <w:noProof/>
            <w:webHidden/>
          </w:rPr>
          <w:fldChar w:fldCharType="separate"/>
        </w:r>
        <w:r>
          <w:rPr>
            <w:noProof/>
            <w:webHidden/>
          </w:rPr>
          <w:t>23</w:t>
        </w:r>
        <w:r>
          <w:rPr>
            <w:noProof/>
            <w:webHidden/>
          </w:rPr>
          <w:fldChar w:fldCharType="end"/>
        </w:r>
      </w:hyperlink>
    </w:p>
    <w:p w:rsidR="002659EB" w:rsidRPr="004A4749" w:rsidRDefault="007C7363" w:rsidP="007C7363">
      <w:pPr>
        <w:ind w:firstLine="0"/>
        <w:jc w:val="left"/>
      </w:pPr>
      <w:r>
        <w:fldChar w:fldCharType="end"/>
      </w:r>
    </w:p>
    <w:p w:rsidR="00F35BDD" w:rsidRPr="004A4749" w:rsidRDefault="004A652E" w:rsidP="00196968">
      <w:pPr>
        <w:pStyle w:val="Ttulo1"/>
        <w:numPr>
          <w:ilvl w:val="0"/>
          <w:numId w:val="34"/>
        </w:numPr>
      </w:pPr>
      <w:bookmarkStart w:id="9" w:name="_Toc381056262"/>
      <w:r w:rsidRPr="004A4749">
        <w:lastRenderedPageBreak/>
        <w:t>Introducción</w:t>
      </w:r>
      <w:bookmarkEnd w:id="9"/>
    </w:p>
    <w:p w:rsidR="007A19B2" w:rsidRDefault="00D37D4E" w:rsidP="00F24A6D">
      <w:r w:rsidRPr="004A4749">
        <w:t>Atreves</w:t>
      </w:r>
      <w:r w:rsidR="00A91DA9" w:rsidRPr="004A4749">
        <w:t xml:space="preserve"> del tiempo </w:t>
      </w:r>
      <w:r w:rsidR="00F24A6D" w:rsidRPr="004A4749">
        <w:t>las empresas</w:t>
      </w:r>
      <w:r w:rsidR="00473224">
        <w:t xml:space="preserve"> y negocios</w:t>
      </w:r>
      <w:r w:rsidR="00F24A6D" w:rsidRPr="004A4749">
        <w:t xml:space="preserve"> </w:t>
      </w:r>
      <w:r w:rsidR="00A91DA9" w:rsidRPr="004A4749">
        <w:t>han hecho uso</w:t>
      </w:r>
      <w:r w:rsidR="00F24A6D" w:rsidRPr="004A4749">
        <w:t xml:space="preserve"> de herramientas para</w:t>
      </w:r>
      <w:r w:rsidR="00A91DA9" w:rsidRPr="004A4749">
        <w:t xml:space="preserve"> auxiliarles </w:t>
      </w:r>
      <w:r w:rsidR="006E4234" w:rsidRPr="004A4749">
        <w:t>a</w:t>
      </w:r>
      <w:r w:rsidR="00F24A6D" w:rsidRPr="004A4749">
        <w:t xml:space="preserve"> llevar acabo </w:t>
      </w:r>
      <w:r w:rsidR="00A91DA9" w:rsidRPr="004A4749">
        <w:t>su</w:t>
      </w:r>
      <w:r w:rsidR="006E4234" w:rsidRPr="004A4749">
        <w:t>s tareas administrativas</w:t>
      </w:r>
      <w:r w:rsidR="005519BA">
        <w:t xml:space="preserve"> y de contabilidad</w:t>
      </w:r>
      <w:r w:rsidR="006E4234" w:rsidRPr="004A4749">
        <w:t xml:space="preserve">. </w:t>
      </w:r>
      <w:r w:rsidR="00716155">
        <w:t xml:space="preserve">Con los </w:t>
      </w:r>
      <w:r w:rsidR="00716155" w:rsidRPr="00716155">
        <w:t>avances tecnológicos</w:t>
      </w:r>
      <w:r w:rsidR="005519BA">
        <w:t xml:space="preserve"> estas herramientas</w:t>
      </w:r>
      <w:r w:rsidR="00AE2928">
        <w:t xml:space="preserve"> se han convertido en programas y computadoras que</w:t>
      </w:r>
      <w:r w:rsidR="005519BA" w:rsidRPr="004A4749">
        <w:t xml:space="preserve"> </w:t>
      </w:r>
      <w:r w:rsidR="00716155">
        <w:t>han</w:t>
      </w:r>
      <w:r w:rsidR="00025398">
        <w:t xml:space="preserve"> revolu</w:t>
      </w:r>
      <w:r w:rsidR="00F55CC9">
        <w:t xml:space="preserve">cionado la </w:t>
      </w:r>
      <w:r w:rsidR="007A19B2">
        <w:t>manera</w:t>
      </w:r>
      <w:r w:rsidR="00F55CC9">
        <w:t xml:space="preserve"> de llevar </w:t>
      </w:r>
      <w:r w:rsidR="00A11ACE">
        <w:t xml:space="preserve">acabo </w:t>
      </w:r>
      <w:r w:rsidR="00F55CC9">
        <w:t xml:space="preserve">la administración </w:t>
      </w:r>
      <w:r w:rsidR="00A11ACE">
        <w:t>en</w:t>
      </w:r>
      <w:r w:rsidR="00F55CC9">
        <w:t xml:space="preserve"> las empresas</w:t>
      </w:r>
      <w:r w:rsidR="00E344DF">
        <w:t xml:space="preserve"> y </w:t>
      </w:r>
      <w:r w:rsidR="00B35891">
        <w:t>son</w:t>
      </w:r>
      <w:r w:rsidR="007A19B2" w:rsidRPr="007A19B2">
        <w:t xml:space="preserve"> de vital importancia para su funcionamiento</w:t>
      </w:r>
      <w:r w:rsidR="007A19B2">
        <w:t>.</w:t>
      </w:r>
      <w:r w:rsidR="000011F2">
        <w:t xml:space="preserve"> </w:t>
      </w:r>
      <w:r w:rsidR="00486A87">
        <w:t>Controlan</w:t>
      </w:r>
      <w:r w:rsidR="00DA449A">
        <w:t xml:space="preserve"> sus procesos y recursos,</w:t>
      </w:r>
      <w:r w:rsidR="000011F2">
        <w:t xml:space="preserve"> automatizan tareas cotidianas</w:t>
      </w:r>
      <w:r w:rsidR="00DA449A">
        <w:t>,</w:t>
      </w:r>
      <w:r w:rsidR="000011F2">
        <w:t xml:space="preserve"> aumentan la productividad y disminuyen</w:t>
      </w:r>
      <w:r w:rsidR="000011F2" w:rsidRPr="000011F2">
        <w:t xml:space="preserve"> costos de producción.</w:t>
      </w:r>
    </w:p>
    <w:p w:rsidR="00850BE6" w:rsidRDefault="00F24A6D" w:rsidP="00E344DF">
      <w:r w:rsidRPr="004A4749">
        <w:t xml:space="preserve">Actualmente en el mercado </w:t>
      </w:r>
      <w:r w:rsidR="008779A9">
        <w:t xml:space="preserve">hay </w:t>
      </w:r>
      <w:r w:rsidRPr="004A4749">
        <w:t>muchas her</w:t>
      </w:r>
      <w:r w:rsidR="005E2302">
        <w:t xml:space="preserve">ramientas que </w:t>
      </w:r>
      <w:r w:rsidR="00D112C0">
        <w:t>tratan</w:t>
      </w:r>
      <w:r w:rsidR="005E2302">
        <w:t xml:space="preserve"> </w:t>
      </w:r>
      <w:r w:rsidR="00D112C0">
        <w:t xml:space="preserve">de </w:t>
      </w:r>
      <w:r w:rsidR="005E2302">
        <w:t>dar solución</w:t>
      </w:r>
      <w:r w:rsidRPr="004A4749">
        <w:t xml:space="preserve"> a </w:t>
      </w:r>
      <w:r w:rsidR="006C475A">
        <w:t xml:space="preserve">todas </w:t>
      </w:r>
      <w:r w:rsidRPr="004A4749">
        <w:t>la</w:t>
      </w:r>
      <w:r w:rsidR="004F6BF6">
        <w:t>s necesidades de administración</w:t>
      </w:r>
      <w:r w:rsidR="006C475A">
        <w:t xml:space="preserve"> de las empresas</w:t>
      </w:r>
      <w:r w:rsidRPr="004A4749">
        <w:t>.</w:t>
      </w:r>
      <w:r w:rsidR="005E2302">
        <w:t xml:space="preserve"> </w:t>
      </w:r>
      <w:r w:rsidR="00850BE6">
        <w:t>Cada empresa tiene</w:t>
      </w:r>
      <w:r w:rsidR="00833B5F">
        <w:t xml:space="preserve"> necesidades</w:t>
      </w:r>
      <w:r w:rsidR="00F93C99">
        <w:t xml:space="preserve"> </w:t>
      </w:r>
      <w:r w:rsidR="00A068D7">
        <w:t>únicas</w:t>
      </w:r>
      <w:r w:rsidR="00833B5F">
        <w:t xml:space="preserve"> y</w:t>
      </w:r>
      <w:r w:rsidR="005D36BF">
        <w:t xml:space="preserve"> por lo tanto</w:t>
      </w:r>
      <w:r w:rsidR="00850BE6">
        <w:t xml:space="preserve"> procesos únicos</w:t>
      </w:r>
      <w:r w:rsidR="00D7288C">
        <w:t>. E</w:t>
      </w:r>
      <w:r w:rsidR="00850BE6">
        <w:t xml:space="preserve">l querer adaptar </w:t>
      </w:r>
      <w:r w:rsidR="000357C9">
        <w:t xml:space="preserve">el </w:t>
      </w:r>
      <w:r w:rsidR="00F21D2C">
        <w:t>flujo de trabajo</w:t>
      </w:r>
      <w:r w:rsidR="000357C9">
        <w:t xml:space="preserve"> de </w:t>
      </w:r>
      <w:r w:rsidR="00850BE6">
        <w:t>alguna de estas herramientas</w:t>
      </w:r>
      <w:r w:rsidRPr="004A4749">
        <w:t xml:space="preserve"> </w:t>
      </w:r>
      <w:r w:rsidR="005D36BF">
        <w:t xml:space="preserve">existentes </w:t>
      </w:r>
      <w:r w:rsidR="00F93C99">
        <w:t>para satisfacer los requerimientos de</w:t>
      </w:r>
      <w:r w:rsidR="00850BE6">
        <w:t xml:space="preserve"> </w:t>
      </w:r>
      <w:r w:rsidR="00A068D7">
        <w:t>algún</w:t>
      </w:r>
      <w:r w:rsidR="00850BE6">
        <w:t xml:space="preserve"> proceso</w:t>
      </w:r>
      <w:r w:rsidR="005D36BF">
        <w:t xml:space="preserve"> único</w:t>
      </w:r>
      <w:r w:rsidR="000357C9">
        <w:t xml:space="preserve"> de </w:t>
      </w:r>
      <w:r w:rsidR="00F93C99">
        <w:t>alguna empresa</w:t>
      </w:r>
      <w:r w:rsidR="005D36BF">
        <w:t>,</w:t>
      </w:r>
      <w:r w:rsidR="00850BE6">
        <w:t xml:space="preserve"> </w:t>
      </w:r>
      <w:r w:rsidRPr="004A4749">
        <w:t xml:space="preserve">puede convertirse en una labor difícil de realizar, ya que se requiere </w:t>
      </w:r>
      <w:r w:rsidR="00D7288C">
        <w:t>conocer</w:t>
      </w:r>
      <w:r w:rsidRPr="004A4749">
        <w:t xml:space="preserve"> la tecnología </w:t>
      </w:r>
      <w:r w:rsidR="00850BE6">
        <w:t>usada en crear la herramienta</w:t>
      </w:r>
      <w:r w:rsidRPr="004A4749">
        <w:t xml:space="preserve"> y </w:t>
      </w:r>
      <w:r w:rsidR="00D7288C">
        <w:t xml:space="preserve">se </w:t>
      </w:r>
      <w:r w:rsidR="00B63D15">
        <w:t>debe</w:t>
      </w:r>
      <w:r w:rsidRPr="004A4749">
        <w:t xml:space="preserve"> </w:t>
      </w:r>
      <w:r w:rsidR="00850BE6">
        <w:t>contar</w:t>
      </w:r>
      <w:r w:rsidRPr="004A4749">
        <w:t xml:space="preserve"> con el licenciamiento adecuado p</w:t>
      </w:r>
      <w:r w:rsidR="00850BE6">
        <w:t>ara realizar las modificaciones.</w:t>
      </w:r>
    </w:p>
    <w:p w:rsidR="000011F2" w:rsidRDefault="00B63D15" w:rsidP="00B63D15">
      <w:r>
        <w:t>En ocasiones es más factible para una empresa el desarrollar su propia herramienta</w:t>
      </w:r>
      <w:r w:rsidR="00A901BF">
        <w:t xml:space="preserve"> </w:t>
      </w:r>
      <w:r w:rsidR="00A2149F">
        <w:t>hecha</w:t>
      </w:r>
      <w:r w:rsidR="00A901BF" w:rsidRPr="004A4749">
        <w:t xml:space="preserve"> a la</w:t>
      </w:r>
      <w:r w:rsidR="00A2149F">
        <w:t>s</w:t>
      </w:r>
      <w:r w:rsidR="00A901BF" w:rsidRPr="004A4749">
        <w:t xml:space="preserve"> medida</w:t>
      </w:r>
      <w:r w:rsidR="00A2149F">
        <w:t>s</w:t>
      </w:r>
      <w:r w:rsidR="00A901BF" w:rsidRPr="004A4749">
        <w:t xml:space="preserve"> de </w:t>
      </w:r>
      <w:r w:rsidR="00A2149F">
        <w:t xml:space="preserve">sus necesidades y </w:t>
      </w:r>
      <w:r w:rsidR="000B4FEE">
        <w:t>que</w:t>
      </w:r>
      <w:r w:rsidR="00833B5F" w:rsidRPr="00833B5F">
        <w:t xml:space="preserve"> </w:t>
      </w:r>
      <w:r w:rsidR="00A2149F">
        <w:t>pueda</w:t>
      </w:r>
      <w:r w:rsidR="000B4FEE">
        <w:t xml:space="preserve"> </w:t>
      </w:r>
      <w:r w:rsidR="00A901BF">
        <w:t>adaptarse</w:t>
      </w:r>
      <w:r w:rsidR="000B4FEE" w:rsidRPr="000B4FEE">
        <w:t xml:space="preserve"> a los cambios </w:t>
      </w:r>
      <w:r w:rsidR="00A901BF">
        <w:t>del</w:t>
      </w:r>
      <w:r w:rsidR="000B4FEE" w:rsidRPr="000B4FEE">
        <w:t xml:space="preserve"> negocio con facilidad</w:t>
      </w:r>
      <w:r w:rsidR="00A2149F">
        <w:t>.</w:t>
      </w:r>
      <w:r w:rsidR="00867570">
        <w:t xml:space="preserve"> </w:t>
      </w:r>
      <w:r w:rsidR="00C735C7">
        <w:t>Para diseñar</w:t>
      </w:r>
      <w:r w:rsidR="00867570" w:rsidRPr="00867570">
        <w:t xml:space="preserve"> </w:t>
      </w:r>
      <w:r w:rsidR="007512DE">
        <w:t xml:space="preserve">e </w:t>
      </w:r>
      <w:r w:rsidR="00C735C7">
        <w:t>implementar</w:t>
      </w:r>
      <w:r w:rsidR="007512DE">
        <w:t xml:space="preserve"> </w:t>
      </w:r>
      <w:r w:rsidR="00F24894">
        <w:t xml:space="preserve">una herramienta </w:t>
      </w:r>
      <w:r w:rsidR="00A5122C">
        <w:t xml:space="preserve">se requieren aplicar </w:t>
      </w:r>
      <w:r w:rsidR="00833B5F" w:rsidRPr="00833B5F">
        <w:t xml:space="preserve">las tecnologías de información. </w:t>
      </w:r>
      <w:r w:rsidR="000011F2">
        <w:t xml:space="preserve">Las tecnologías de la información </w:t>
      </w:r>
      <w:r w:rsidR="000011F2" w:rsidRPr="00473224">
        <w:t xml:space="preserve">se </w:t>
      </w:r>
      <w:r w:rsidR="00F52FFA" w:rsidRPr="00473224">
        <w:t>refieren</w:t>
      </w:r>
      <w:r w:rsidR="000011F2" w:rsidRPr="00473224">
        <w:t xml:space="preserve"> a los</w:t>
      </w:r>
      <w:r w:rsidR="000011F2">
        <w:t xml:space="preserve"> </w:t>
      </w:r>
      <w:r w:rsidR="00F52FFA">
        <w:t>programas,</w:t>
      </w:r>
      <w:r w:rsidR="000011F2" w:rsidRPr="00C15EB7">
        <w:t xml:space="preserve"> computadoras</w:t>
      </w:r>
      <w:r w:rsidR="00F52FFA">
        <w:t xml:space="preserve"> y otros medios</w:t>
      </w:r>
      <w:r w:rsidR="000011F2">
        <w:t xml:space="preserve"> que sirven </w:t>
      </w:r>
      <w:r w:rsidR="000011F2" w:rsidRPr="00C15EB7">
        <w:t>para</w:t>
      </w:r>
      <w:r w:rsidR="000011F2">
        <w:t xml:space="preserve"> </w:t>
      </w:r>
      <w:r w:rsidR="000011F2" w:rsidRPr="00C15EB7">
        <w:t xml:space="preserve">almacenar </w:t>
      </w:r>
      <w:r w:rsidR="000011F2">
        <w:t>y</w:t>
      </w:r>
      <w:r w:rsidR="000011F2" w:rsidRPr="00C15EB7">
        <w:t xml:space="preserve"> procesar</w:t>
      </w:r>
      <w:r w:rsidR="000011F2">
        <w:t xml:space="preserve"> datos y </w:t>
      </w:r>
      <w:r w:rsidR="000011F2" w:rsidRPr="00473224">
        <w:t>documentos</w:t>
      </w:r>
      <w:r w:rsidR="000011F2" w:rsidRPr="000E6369">
        <w:t xml:space="preserve"> </w:t>
      </w:r>
      <w:r w:rsidR="00C735C7">
        <w:t>de la</w:t>
      </w:r>
      <w:r w:rsidR="00867570">
        <w:t xml:space="preserve"> empresa</w:t>
      </w:r>
      <w:r w:rsidR="004A7A47">
        <w:t xml:space="preserve"> de manera automatizada</w:t>
      </w:r>
      <w:r w:rsidR="007C13F5">
        <w:t>, eficiente</w:t>
      </w:r>
      <w:r w:rsidR="00526920">
        <w:t xml:space="preserve"> y segura</w:t>
      </w:r>
      <w:r w:rsidR="00867570">
        <w:t>.</w:t>
      </w:r>
    </w:p>
    <w:p w:rsidR="00F71D24" w:rsidRPr="004A4749" w:rsidRDefault="002B16C9" w:rsidP="00B63D15">
      <w:r>
        <w:t xml:space="preserve">El </w:t>
      </w:r>
      <w:r w:rsidR="00DE031D">
        <w:t>entender</w:t>
      </w:r>
      <w:r>
        <w:t xml:space="preserve"> las </w:t>
      </w:r>
      <w:r w:rsidRPr="002B16C9">
        <w:t>tecnologías de la información</w:t>
      </w:r>
      <w:r>
        <w:t xml:space="preserve"> </w:t>
      </w:r>
      <w:r w:rsidR="00AB2549">
        <w:t xml:space="preserve">existentes </w:t>
      </w:r>
      <w:r>
        <w:t xml:space="preserve">permite </w:t>
      </w:r>
      <w:r w:rsidR="00AB2549">
        <w:t>seleccionar</w:t>
      </w:r>
      <w:r w:rsidR="00C735C7">
        <w:t xml:space="preserve"> los recursos tecnológicos y procedimientos más apropiados para </w:t>
      </w:r>
      <w:r w:rsidR="006F0172">
        <w:t>solucionar</w:t>
      </w:r>
      <w:r w:rsidR="00C735C7">
        <w:t xml:space="preserve"> </w:t>
      </w:r>
      <w:r w:rsidR="00D62A9E">
        <w:t xml:space="preserve">un problema, en este caso </w:t>
      </w:r>
      <w:r w:rsidR="00204CCE">
        <w:t>el desarrollo de</w:t>
      </w:r>
      <w:r w:rsidR="00D62A9E">
        <w:t xml:space="preserve"> una herramienta que </w:t>
      </w:r>
      <w:r w:rsidR="00713F6F">
        <w:t>realicé</w:t>
      </w:r>
      <w:r w:rsidR="00D62A9E">
        <w:t xml:space="preserve"> </w:t>
      </w:r>
      <w:r w:rsidR="00155255">
        <w:t>ciertas funciones</w:t>
      </w:r>
      <w:r w:rsidR="005F2F50">
        <w:t xml:space="preserve">, bajo condiciones </w:t>
      </w:r>
      <w:r w:rsidR="00BE2D9B">
        <w:t xml:space="preserve">específicas </w:t>
      </w:r>
      <w:r w:rsidR="00155255">
        <w:t>que</w:t>
      </w:r>
      <w:r w:rsidR="00BD0F71">
        <w:t xml:space="preserve"> </w:t>
      </w:r>
      <w:r w:rsidR="00BE2D9B">
        <w:t>serán explicadas con detalle en los futuros apartados.</w:t>
      </w:r>
    </w:p>
    <w:p w:rsidR="00D604E7" w:rsidRDefault="004A7A47" w:rsidP="00BA2CAD">
      <w:r>
        <w:t xml:space="preserve">Una de las </w:t>
      </w:r>
      <w:r w:rsidR="00D525AE">
        <w:t xml:space="preserve">funciones que </w:t>
      </w:r>
      <w:r w:rsidR="005752E6">
        <w:t>toda herramienta</w:t>
      </w:r>
      <w:r w:rsidR="00D525AE">
        <w:t xml:space="preserve"> </w:t>
      </w:r>
      <w:r w:rsidR="00435D57">
        <w:t>debe</w:t>
      </w:r>
      <w:r w:rsidR="00D525AE">
        <w:t xml:space="preserve"> </w:t>
      </w:r>
      <w:r w:rsidR="00296FE9">
        <w:t>poseer</w:t>
      </w:r>
      <w:r w:rsidR="00D525AE">
        <w:t xml:space="preserve"> es </w:t>
      </w:r>
      <w:r w:rsidR="00D525AE" w:rsidRPr="00D112C0">
        <w:t xml:space="preserve">el </w:t>
      </w:r>
      <w:r w:rsidR="00D525AE">
        <w:t xml:space="preserve">manejo de </w:t>
      </w:r>
      <w:r w:rsidR="00D525AE" w:rsidRPr="00D112C0">
        <w:t>inventario</w:t>
      </w:r>
      <w:r w:rsidR="00D525AE">
        <w:t xml:space="preserve">s, </w:t>
      </w:r>
      <w:r w:rsidR="005752E6">
        <w:t>y</w:t>
      </w:r>
      <w:r w:rsidR="00A4091F">
        <w:t>a que</w:t>
      </w:r>
      <w:r w:rsidR="00296FE9">
        <w:t xml:space="preserve"> </w:t>
      </w:r>
      <w:r w:rsidR="005752E6" w:rsidRPr="00D112C0">
        <w:t xml:space="preserve">la compra </w:t>
      </w:r>
      <w:r w:rsidR="005752E6">
        <w:t xml:space="preserve">y venta de bienes y servicios es </w:t>
      </w:r>
      <w:r w:rsidR="00D525AE">
        <w:t xml:space="preserve">una de las </w:t>
      </w:r>
      <w:r w:rsidR="00D525AE" w:rsidRPr="00D525AE">
        <w:t>principales</w:t>
      </w:r>
      <w:r w:rsidR="00D525AE" w:rsidRPr="00D112C0">
        <w:t xml:space="preserve"> </w:t>
      </w:r>
      <w:r>
        <w:t xml:space="preserve">actividades </w:t>
      </w:r>
      <w:r w:rsidR="005752E6">
        <w:t>en</w:t>
      </w:r>
      <w:r>
        <w:t xml:space="preserve"> toda empresa</w:t>
      </w:r>
      <w:r w:rsidR="00D525AE">
        <w:t xml:space="preserve">. </w:t>
      </w:r>
      <w:r w:rsidR="008958A9" w:rsidRPr="004A4749">
        <w:t xml:space="preserve">En razón a lo anterior, el presente trabajo recepcional </w:t>
      </w:r>
      <w:r w:rsidR="0062255B">
        <w:t xml:space="preserve">describe el desarrollo de una herramienta </w:t>
      </w:r>
      <w:r w:rsidR="001E447E">
        <w:t xml:space="preserve">de </w:t>
      </w:r>
      <w:r w:rsidR="00F71D24">
        <w:t xml:space="preserve">control </w:t>
      </w:r>
      <w:r w:rsidR="0062255B">
        <w:t>de inventarios,</w:t>
      </w:r>
      <w:r w:rsidR="008958A9" w:rsidRPr="004A4749">
        <w:t xml:space="preserve"> que permita </w:t>
      </w:r>
      <w:r w:rsidR="00F843CA">
        <w:t>registrar materiales sencillamente</w:t>
      </w:r>
      <w:r w:rsidR="001E447E">
        <w:t>,</w:t>
      </w:r>
      <w:r w:rsidR="001E447E" w:rsidRPr="001E447E">
        <w:t xml:space="preserve"> </w:t>
      </w:r>
      <w:r w:rsidR="00360ECE">
        <w:t>hacer más fácil la elaboración de reportes y mantener un control más estrictico sobre los materiales.</w:t>
      </w:r>
    </w:p>
    <w:p w:rsidR="000262B3" w:rsidRPr="004A4749" w:rsidRDefault="00F71D24" w:rsidP="00BA2CAD">
      <w:r>
        <w:t>En las siguientes</w:t>
      </w:r>
      <w:r w:rsidR="00BA2CAD">
        <w:t xml:space="preserve"> </w:t>
      </w:r>
      <w:r w:rsidR="00066578">
        <w:t>secciones del</w:t>
      </w:r>
      <w:r w:rsidR="00D112C0" w:rsidRPr="00D112C0">
        <w:t xml:space="preserve"> trabajo </w:t>
      </w:r>
      <w:r w:rsidR="00066578" w:rsidRPr="00066578">
        <w:t xml:space="preserve">recepcional </w:t>
      </w:r>
      <w:r w:rsidR="00066578">
        <w:t xml:space="preserve"> </w:t>
      </w:r>
      <w:r w:rsidR="00D112C0" w:rsidRPr="00D112C0">
        <w:t xml:space="preserve">se darán a conocer </w:t>
      </w:r>
      <w:r w:rsidR="007336BE">
        <w:t xml:space="preserve">los </w:t>
      </w:r>
      <w:r w:rsidR="00340193" w:rsidRPr="00D112C0">
        <w:t xml:space="preserve">conceptos </w:t>
      </w:r>
      <w:r w:rsidR="00340193">
        <w:t xml:space="preserve">teóricos y tecnológicos </w:t>
      </w:r>
      <w:r w:rsidR="007336BE">
        <w:t>para comprender la funcionalidad y utilidad de</w:t>
      </w:r>
      <w:r w:rsidR="00AE5753">
        <w:t xml:space="preserve"> la herramienta</w:t>
      </w:r>
      <w:r w:rsidR="00D112C0" w:rsidRPr="00D112C0">
        <w:t>.</w:t>
      </w:r>
      <w:r w:rsidR="006E17D8">
        <w:t xml:space="preserve"> Este </w:t>
      </w:r>
      <w:r w:rsidR="006E17D8" w:rsidRPr="006E17D8">
        <w:t>se organiza en 5 partes que</w:t>
      </w:r>
      <w:r w:rsidR="006E17D8">
        <w:t xml:space="preserve"> </w:t>
      </w:r>
      <w:r w:rsidR="006E17D8" w:rsidRPr="006E17D8">
        <w:t>serán explicadas a continuación.</w:t>
      </w:r>
    </w:p>
    <w:p w:rsidR="000262B3" w:rsidRPr="004A4749" w:rsidRDefault="000262B3" w:rsidP="000262B3">
      <w:r w:rsidRPr="004A4749">
        <w:t>En el capítulo I se explica brevemente como se origina el p</w:t>
      </w:r>
      <w:r w:rsidR="00F71D24">
        <w:t>roblema, se plantea una solución,</w:t>
      </w:r>
      <w:r w:rsidRPr="004A4749">
        <w:t xml:space="preserve"> su alcance, </w:t>
      </w:r>
      <w:r w:rsidR="00F71D24">
        <w:t>sus objetivos,</w:t>
      </w:r>
      <w:r w:rsidRPr="004A4749">
        <w:t xml:space="preserve"> se define la metodología que se seguirá y el plan de trabajo.</w:t>
      </w:r>
    </w:p>
    <w:p w:rsidR="000262B3" w:rsidRPr="004A4749" w:rsidRDefault="000262B3" w:rsidP="000262B3">
      <w:r w:rsidRPr="004A4749">
        <w:t xml:space="preserve">En el capítulo II </w:t>
      </w:r>
      <w:r w:rsidR="00CA3FD7">
        <w:t xml:space="preserve">primero </w:t>
      </w:r>
      <w:r w:rsidR="005740C0">
        <w:t>s</w:t>
      </w:r>
      <w:r w:rsidR="005740C0" w:rsidRPr="004A4749">
        <w:t xml:space="preserve">e </w:t>
      </w:r>
      <w:r w:rsidR="005740C0">
        <w:t>explican brevemente</w:t>
      </w:r>
      <w:r w:rsidR="005740C0" w:rsidRPr="004A4749">
        <w:t xml:space="preserve"> </w:t>
      </w:r>
      <w:r w:rsidR="005740C0">
        <w:t xml:space="preserve">los conceptos de </w:t>
      </w:r>
      <w:r w:rsidR="005740C0" w:rsidRPr="005740C0">
        <w:t>Inventarios</w:t>
      </w:r>
      <w:r w:rsidR="005740C0">
        <w:t xml:space="preserve"> y su</w:t>
      </w:r>
      <w:r w:rsidR="005740C0" w:rsidRPr="005740C0">
        <w:t xml:space="preserve"> sistema </w:t>
      </w:r>
      <w:r w:rsidR="005740C0">
        <w:t>de</w:t>
      </w:r>
      <w:r w:rsidR="005740C0" w:rsidRPr="005740C0">
        <w:t xml:space="preserve"> control</w:t>
      </w:r>
      <w:r w:rsidR="005740C0" w:rsidRPr="004A4749">
        <w:t xml:space="preserve">, </w:t>
      </w:r>
      <w:r w:rsidR="00CA3FD7">
        <w:t xml:space="preserve">luego </w:t>
      </w:r>
      <w:r w:rsidR="005740C0" w:rsidRPr="004A4749">
        <w:t>las bases legales</w:t>
      </w:r>
      <w:r w:rsidR="005740C0">
        <w:t xml:space="preserve"> de los inventarios</w:t>
      </w:r>
      <w:r w:rsidR="005740C0" w:rsidRPr="004A4749">
        <w:t xml:space="preserve"> </w:t>
      </w:r>
      <w:r w:rsidR="005740C0" w:rsidRPr="005740C0">
        <w:t xml:space="preserve">en </w:t>
      </w:r>
      <w:r w:rsidR="005740C0">
        <w:t>las</w:t>
      </w:r>
      <w:r w:rsidR="005740C0" w:rsidRPr="005740C0">
        <w:t xml:space="preserve"> empresa</w:t>
      </w:r>
      <w:r w:rsidR="005740C0">
        <w:t>s mexicanas</w:t>
      </w:r>
      <w:r w:rsidR="00CA3FD7">
        <w:t>,</w:t>
      </w:r>
      <w:r w:rsidR="005740C0" w:rsidRPr="004A4749">
        <w:t xml:space="preserve"> </w:t>
      </w:r>
      <w:r w:rsidR="005740C0">
        <w:t xml:space="preserve">y </w:t>
      </w:r>
      <w:r w:rsidR="00CA3FD7">
        <w:t xml:space="preserve">por último </w:t>
      </w:r>
      <w:r w:rsidR="005740C0">
        <w:t xml:space="preserve">las partes </w:t>
      </w:r>
      <w:r w:rsidR="00CA3FD7">
        <w:t xml:space="preserve">técnicas </w:t>
      </w:r>
      <w:r w:rsidRPr="004A4749">
        <w:t xml:space="preserve">que </w:t>
      </w:r>
      <w:r w:rsidR="00CA3FD7">
        <w:t>integran</w:t>
      </w:r>
      <w:r w:rsidRPr="004A4749">
        <w:t xml:space="preserve"> la solución del problema. </w:t>
      </w:r>
    </w:p>
    <w:p w:rsidR="000262B3" w:rsidRPr="004A4749" w:rsidRDefault="000262B3" w:rsidP="000262B3">
      <w:r w:rsidRPr="004A4749">
        <w:t xml:space="preserve">En el capítulo III </w:t>
      </w:r>
      <w:r w:rsidR="009B21AF">
        <w:t xml:space="preserve">da una reseña de la empresa y </w:t>
      </w:r>
      <w:r w:rsidR="00561F9A">
        <w:t>describe</w:t>
      </w:r>
      <w:r w:rsidRPr="004A4749">
        <w:t xml:space="preserve"> </w:t>
      </w:r>
      <w:r w:rsidR="00561F9A">
        <w:t xml:space="preserve">la situación </w:t>
      </w:r>
      <w:r w:rsidR="009B21AF">
        <w:t>actual d</w:t>
      </w:r>
      <w:r w:rsidRPr="004A4749">
        <w:t xml:space="preserve">el </w:t>
      </w:r>
      <w:r w:rsidR="009B21AF">
        <w:t>área</w:t>
      </w:r>
      <w:r w:rsidRPr="004A4749">
        <w:t xml:space="preserve"> </w:t>
      </w:r>
      <w:r w:rsidR="009B21AF">
        <w:t>en</w:t>
      </w:r>
      <w:r w:rsidRPr="004A4749">
        <w:t xml:space="preserve"> la empresa</w:t>
      </w:r>
      <w:r w:rsidR="009B21AF">
        <w:t xml:space="preserve"> donde se originó el problema y</w:t>
      </w:r>
      <w:r w:rsidRPr="004A4749">
        <w:t xml:space="preserve"> donde se desarrolla la aplicación</w:t>
      </w:r>
      <w:r w:rsidR="009B21AF">
        <w:t>.</w:t>
      </w:r>
    </w:p>
    <w:p w:rsidR="000262B3" w:rsidRPr="004A4749" w:rsidRDefault="000262B3" w:rsidP="000262B3">
      <w:r w:rsidRPr="004A4749">
        <w:t xml:space="preserve">En el capítulo IV se documenta el desarrollo de la solución propuesta, </w:t>
      </w:r>
      <w:r w:rsidR="00670487">
        <w:t>sus</w:t>
      </w:r>
      <w:r w:rsidRPr="004A4749">
        <w:t xml:space="preserve"> funcionalidades y los resultados obtenidos que serán comparados con los objetivos previamente establecidos.</w:t>
      </w:r>
    </w:p>
    <w:p w:rsidR="000262B3" w:rsidRPr="004A4749" w:rsidRDefault="000262B3" w:rsidP="000262B3">
      <w:r w:rsidRPr="004A4749">
        <w:t>En el capítulo V se presentan las conclusiones del trabajo y se proponen mejoras futuras.</w:t>
      </w:r>
    </w:p>
    <w:p w:rsidR="00796141" w:rsidRPr="004A4749" w:rsidRDefault="00C84BDB" w:rsidP="00AB6628">
      <w:pPr>
        <w:pStyle w:val="Ttulo2"/>
      </w:pPr>
      <w:bookmarkStart w:id="10" w:name="_Toc381056263"/>
      <w:r>
        <w:t>El problema</w:t>
      </w:r>
      <w:bookmarkEnd w:id="10"/>
    </w:p>
    <w:p w:rsidR="00585CAE" w:rsidRDefault="005A180F" w:rsidP="00585CAE">
      <w:r>
        <w:t>La</w:t>
      </w:r>
      <w:r w:rsidR="006D7C11">
        <w:t xml:space="preserve"> </w:t>
      </w:r>
      <w:r w:rsidR="003A458E" w:rsidRPr="003A458E">
        <w:t>Operadora de Fra</w:t>
      </w:r>
      <w:r w:rsidR="004C3F88">
        <w:t>nquicias Taikishi S. A. de C. V.</w:t>
      </w:r>
      <w:r w:rsidR="003A458E">
        <w:t xml:space="preserve"> </w:t>
      </w:r>
      <w:r>
        <w:t xml:space="preserve">cuenta con </w:t>
      </w:r>
      <w:r w:rsidR="00783E9C">
        <w:t>4</w:t>
      </w:r>
      <w:r>
        <w:t xml:space="preserve"> franquicias </w:t>
      </w:r>
      <w:r w:rsidR="0049021C">
        <w:t>de restaurantes</w:t>
      </w:r>
      <w:r w:rsidR="00585CAE">
        <w:t xml:space="preserve"> y</w:t>
      </w:r>
      <w:r w:rsidR="00317388">
        <w:t xml:space="preserve"> una cocina general que prepara salsas y complementos de platillos para las franquicias</w:t>
      </w:r>
      <w:r w:rsidR="00585CAE">
        <w:t>.</w:t>
      </w:r>
      <w:r w:rsidR="00585CAE" w:rsidRPr="00585CAE">
        <w:t xml:space="preserve"> </w:t>
      </w:r>
      <w:r w:rsidR="00585CAE">
        <w:t xml:space="preserve">En </w:t>
      </w:r>
      <w:r w:rsidR="006238AF">
        <w:t>esto</w:t>
      </w:r>
      <w:r w:rsidR="00977ABB">
        <w:t>s</w:t>
      </w:r>
      <w:r w:rsidR="00585CAE">
        <w:t xml:space="preserve"> </w:t>
      </w:r>
      <w:r w:rsidR="006238AF">
        <w:t xml:space="preserve">establecimientos </w:t>
      </w:r>
      <w:r w:rsidR="00585CAE" w:rsidRPr="005539FB">
        <w:t>existen fallas en el  registro y control de mercancía</w:t>
      </w:r>
      <w:r w:rsidR="00977ABB">
        <w:t>s</w:t>
      </w:r>
      <w:r w:rsidR="00585CAE">
        <w:t xml:space="preserve">. </w:t>
      </w:r>
      <w:r w:rsidR="006D7C11">
        <w:t>En el proceso actual l</w:t>
      </w:r>
      <w:r w:rsidR="00F15AF5">
        <w:t xml:space="preserve">as franquicias envían una lista de </w:t>
      </w:r>
      <w:r w:rsidR="00977ABB" w:rsidRPr="00977ABB">
        <w:t xml:space="preserve">mercancías </w:t>
      </w:r>
      <w:r w:rsidR="00585CAE">
        <w:t xml:space="preserve">y </w:t>
      </w:r>
      <w:r w:rsidR="00585CAE" w:rsidRPr="00585CAE">
        <w:t xml:space="preserve">complementos de platillos </w:t>
      </w:r>
      <w:r w:rsidR="00D612AB">
        <w:t>a suplir</w:t>
      </w:r>
      <w:r w:rsidR="001D15D5">
        <w:t>,</w:t>
      </w:r>
      <w:r w:rsidR="00D612AB">
        <w:t xml:space="preserve"> a la bodega principal</w:t>
      </w:r>
      <w:r w:rsidR="00585CAE">
        <w:t xml:space="preserve">, el </w:t>
      </w:r>
      <w:r w:rsidR="00585CAE" w:rsidRPr="00585CAE">
        <w:t>comisariato</w:t>
      </w:r>
      <w:r w:rsidR="00781F23">
        <w:t>.</w:t>
      </w:r>
      <w:r w:rsidR="000C5CDA">
        <w:t xml:space="preserve"> </w:t>
      </w:r>
      <w:r w:rsidR="00D612AB">
        <w:t xml:space="preserve">Los materiales son entregados a cada </w:t>
      </w:r>
      <w:r w:rsidR="00B63730">
        <w:t>franquicia</w:t>
      </w:r>
      <w:r w:rsidR="00D612AB">
        <w:t>, pero</w:t>
      </w:r>
      <w:r w:rsidR="009957C3">
        <w:t xml:space="preserve"> </w:t>
      </w:r>
      <w:r w:rsidR="00A84B53">
        <w:t xml:space="preserve">al </w:t>
      </w:r>
      <w:r w:rsidR="00D612AB">
        <w:t>no lleva</w:t>
      </w:r>
      <w:r w:rsidR="00E166D2">
        <w:t>r</w:t>
      </w:r>
      <w:r w:rsidR="00295625">
        <w:t>se</w:t>
      </w:r>
      <w:r w:rsidR="00D612AB">
        <w:t xml:space="preserve"> un control in</w:t>
      </w:r>
      <w:r w:rsidR="006758E8">
        <w:t>terno</w:t>
      </w:r>
      <w:r w:rsidR="00E166D2">
        <w:t xml:space="preserve"> </w:t>
      </w:r>
      <w:r w:rsidR="00055C06">
        <w:t>se</w:t>
      </w:r>
      <w:r w:rsidR="00974E95">
        <w:t xml:space="preserve"> </w:t>
      </w:r>
      <w:r w:rsidR="00D612AB">
        <w:t>ocasiona</w:t>
      </w:r>
      <w:r w:rsidR="00055C06">
        <w:t>n problemas de</w:t>
      </w:r>
      <w:r w:rsidR="00D612AB">
        <w:t xml:space="preserve"> </w:t>
      </w:r>
      <w:r w:rsidR="00E166D2">
        <w:t xml:space="preserve">hurto </w:t>
      </w:r>
      <w:r w:rsidR="00974E95">
        <w:t>o</w:t>
      </w:r>
      <w:r w:rsidR="00F72A26">
        <w:t xml:space="preserve"> desperdicio de </w:t>
      </w:r>
      <w:r w:rsidR="00A4420F" w:rsidRPr="00A4420F">
        <w:t>materiales</w:t>
      </w:r>
      <w:r w:rsidR="00A4420F">
        <w:t xml:space="preserve">. </w:t>
      </w:r>
    </w:p>
    <w:p w:rsidR="00AD7FB8" w:rsidRPr="004A4749" w:rsidRDefault="00796141" w:rsidP="00796141">
      <w:pPr>
        <w:pStyle w:val="Ttulo2"/>
      </w:pPr>
      <w:bookmarkStart w:id="11" w:name="_Toc381056264"/>
      <w:r w:rsidRPr="004A4749">
        <w:t>Objetivos</w:t>
      </w:r>
      <w:bookmarkEnd w:id="11"/>
      <w:r w:rsidRPr="004A4749">
        <w:t xml:space="preserve"> </w:t>
      </w:r>
    </w:p>
    <w:p w:rsidR="00796141" w:rsidRPr="004A4749" w:rsidRDefault="0096467D" w:rsidP="001900E3">
      <w:pPr>
        <w:pStyle w:val="Ttulo3"/>
      </w:pPr>
      <w:r w:rsidRPr="004A4749">
        <w:t>Objetivo</w:t>
      </w:r>
      <w:r w:rsidR="00A7036A" w:rsidRPr="004A4749">
        <w:t xml:space="preserve"> </w:t>
      </w:r>
      <w:r w:rsidR="00796141" w:rsidRPr="004A4749">
        <w:t>general</w:t>
      </w:r>
    </w:p>
    <w:p w:rsidR="00AD7FB8" w:rsidRPr="004A4749" w:rsidRDefault="005A4AC2" w:rsidP="00AD7FB8">
      <w:r>
        <w:t>Analizar las necesidades de la empresa para d</w:t>
      </w:r>
      <w:r w:rsidR="00AD7FB8" w:rsidRPr="004A4749">
        <w:t>iseñar e implementar un</w:t>
      </w:r>
      <w:r w:rsidR="005A6420">
        <w:t>a</w:t>
      </w:r>
      <w:r w:rsidR="00AD7FB8" w:rsidRPr="004A4749">
        <w:t xml:space="preserve"> </w:t>
      </w:r>
      <w:r w:rsidR="005A6420" w:rsidRPr="005A6420">
        <w:t xml:space="preserve">aplicación empresarial </w:t>
      </w:r>
      <w:r w:rsidR="00AD6AEC">
        <w:t xml:space="preserve">web </w:t>
      </w:r>
      <w:r w:rsidR="00CC7DE8">
        <w:t xml:space="preserve">para el </w:t>
      </w:r>
      <w:r w:rsidR="008E72D3">
        <w:t>control de inventarios</w:t>
      </w:r>
      <w:r w:rsidR="007167AC">
        <w:t xml:space="preserve">, </w:t>
      </w:r>
      <w:r w:rsidR="007167AC" w:rsidRPr="007167AC">
        <w:t xml:space="preserve">con la finalidad de </w:t>
      </w:r>
      <w:r w:rsidR="007167AC">
        <w:t xml:space="preserve">tener </w:t>
      </w:r>
      <w:r w:rsidR="00DE62F7" w:rsidRPr="00DE62F7">
        <w:t>acceso a la información</w:t>
      </w:r>
      <w:r w:rsidR="00DE62F7">
        <w:t xml:space="preserve"> en tiempo real</w:t>
      </w:r>
      <w:r w:rsidR="00D67EFA">
        <w:t>. U</w:t>
      </w:r>
      <w:r w:rsidR="00BE53FC">
        <w:t xml:space="preserve">tilizando los recursos tecnológicos </w:t>
      </w:r>
      <w:r w:rsidR="00EB3F63">
        <w:t>disponibles</w:t>
      </w:r>
      <w:r w:rsidR="00BE53FC">
        <w:t xml:space="preserve"> </w:t>
      </w:r>
      <w:r w:rsidR="00EB3F63">
        <w:t>con el propósito de minimizar el tiempo</w:t>
      </w:r>
      <w:r w:rsidR="00CE2DB3">
        <w:t xml:space="preserve"> de </w:t>
      </w:r>
      <w:r w:rsidR="00CE27FD">
        <w:t>implementación</w:t>
      </w:r>
      <w:r w:rsidR="00EB3F63">
        <w:t xml:space="preserve"> y </w:t>
      </w:r>
      <w:r w:rsidR="00484C48">
        <w:t xml:space="preserve">el </w:t>
      </w:r>
      <w:r w:rsidR="00EB3F63">
        <w:t>costo de inversión.</w:t>
      </w:r>
    </w:p>
    <w:p w:rsidR="00AD7FB8" w:rsidRPr="004A4749" w:rsidRDefault="0096467D" w:rsidP="001900E3">
      <w:pPr>
        <w:pStyle w:val="Ttulo3"/>
      </w:pPr>
      <w:r w:rsidRPr="004A4749">
        <w:t xml:space="preserve">Objetivos </w:t>
      </w:r>
      <w:r w:rsidR="001900E3">
        <w:t>e</w:t>
      </w:r>
      <w:r w:rsidR="00AD7FB8" w:rsidRPr="004A4749">
        <w:t>specíficos</w:t>
      </w:r>
    </w:p>
    <w:p w:rsidR="00E62302" w:rsidRDefault="00E62302" w:rsidP="009F2F79">
      <w:pPr>
        <w:pStyle w:val="Prrafodelista"/>
        <w:numPr>
          <w:ilvl w:val="0"/>
          <w:numId w:val="9"/>
        </w:numPr>
      </w:pPr>
      <w:r>
        <w:t xml:space="preserve">Elaborar el </w:t>
      </w:r>
      <w:r w:rsidR="009F2F79">
        <w:t>análisis</w:t>
      </w:r>
      <w:r>
        <w:t xml:space="preserve"> </w:t>
      </w:r>
      <w:r w:rsidR="006117C9">
        <w:t xml:space="preserve">de requerimientos </w:t>
      </w:r>
      <w:r>
        <w:t xml:space="preserve">y </w:t>
      </w:r>
      <w:r w:rsidR="006117C9">
        <w:t xml:space="preserve">la </w:t>
      </w:r>
      <w:r w:rsidR="00BF6FF2">
        <w:t xml:space="preserve">selección de tecnología </w:t>
      </w:r>
      <w:r w:rsidR="001252D6">
        <w:t>más</w:t>
      </w:r>
      <w:r w:rsidR="006D3A17">
        <w:t xml:space="preserve"> adecuada para el</w:t>
      </w:r>
      <w:r w:rsidR="00BF6FF2">
        <w:t xml:space="preserve"> </w:t>
      </w:r>
      <w:r w:rsidR="00C83DC0">
        <w:t>desarrollo de</w:t>
      </w:r>
      <w:r w:rsidR="009F2F79">
        <w:t xml:space="preserve"> la </w:t>
      </w:r>
      <w:r w:rsidR="009F2F79" w:rsidRPr="009F2F79">
        <w:t>aplicación empresarial</w:t>
      </w:r>
      <w:r w:rsidR="009F2F79">
        <w:t xml:space="preserve"> web.</w:t>
      </w:r>
    </w:p>
    <w:p w:rsidR="00E62302" w:rsidRDefault="009F2F79" w:rsidP="00E331BA">
      <w:pPr>
        <w:pStyle w:val="Prrafodelista"/>
        <w:numPr>
          <w:ilvl w:val="0"/>
          <w:numId w:val="9"/>
        </w:numPr>
      </w:pPr>
      <w:r>
        <w:t xml:space="preserve">Seleccionar </w:t>
      </w:r>
      <w:r w:rsidR="00BF6FF2">
        <w:t>una</w:t>
      </w:r>
      <w:r w:rsidR="00E62302">
        <w:t xml:space="preserve"> arquitectura </w:t>
      </w:r>
      <w:r w:rsidR="00BF6FF2">
        <w:t xml:space="preserve">que </w:t>
      </w:r>
      <w:r w:rsidR="00E62302">
        <w:t xml:space="preserve">le permita </w:t>
      </w:r>
      <w:r w:rsidR="00E331BA">
        <w:t>ser</w:t>
      </w:r>
      <w:r w:rsidR="00E62302">
        <w:t xml:space="preserve"> </w:t>
      </w:r>
      <w:r w:rsidR="00E331BA">
        <w:t xml:space="preserve">flexible y </w:t>
      </w:r>
      <w:r w:rsidR="00E62302">
        <w:t>escalable.</w:t>
      </w:r>
    </w:p>
    <w:p w:rsidR="00E62302" w:rsidRDefault="00190CC8" w:rsidP="00E62302">
      <w:pPr>
        <w:pStyle w:val="Prrafodelista"/>
        <w:numPr>
          <w:ilvl w:val="0"/>
          <w:numId w:val="9"/>
        </w:numPr>
      </w:pPr>
      <w:r>
        <w:t xml:space="preserve">Modelar </w:t>
      </w:r>
      <w:r w:rsidR="007167AC">
        <w:t>la</w:t>
      </w:r>
      <w:r w:rsidR="00E62302">
        <w:t xml:space="preserve"> base de datos </w:t>
      </w:r>
      <w:r>
        <w:t>conforme a</w:t>
      </w:r>
      <w:r w:rsidR="00E62302">
        <w:t xml:space="preserve"> los requerimientos de almacenamiento y </w:t>
      </w:r>
      <w:r w:rsidR="00BF6FF2">
        <w:t>manipulación de datos.</w:t>
      </w:r>
    </w:p>
    <w:p w:rsidR="00E62302" w:rsidRDefault="007167AC" w:rsidP="00E62302">
      <w:pPr>
        <w:pStyle w:val="Prrafodelista"/>
        <w:numPr>
          <w:ilvl w:val="0"/>
          <w:numId w:val="9"/>
        </w:numPr>
      </w:pPr>
      <w:r>
        <w:t>Diseñar</w:t>
      </w:r>
      <w:r w:rsidR="00E62302">
        <w:t xml:space="preserve"> </w:t>
      </w:r>
      <w:r>
        <w:t xml:space="preserve">vistas </w:t>
      </w:r>
      <w:r w:rsidR="00E62302">
        <w:t>amigable</w:t>
      </w:r>
      <w:r>
        <w:t>s</w:t>
      </w:r>
      <w:r w:rsidR="00E62302">
        <w:t xml:space="preserve"> e intuitiva</w:t>
      </w:r>
      <w:r>
        <w:t>s</w:t>
      </w:r>
      <w:r w:rsidR="00E62302">
        <w:t xml:space="preserve">, que </w:t>
      </w:r>
      <w:r w:rsidR="001252D6">
        <w:t>faciliten</w:t>
      </w:r>
      <w:r w:rsidR="00E62302">
        <w:t xml:space="preserve"> al usuario</w:t>
      </w:r>
      <w:r w:rsidR="001252D6">
        <w:t xml:space="preserve"> el</w:t>
      </w:r>
      <w:r w:rsidR="00E62302">
        <w:t xml:space="preserve"> interactuar con el sistema</w:t>
      </w:r>
      <w:r w:rsidR="001252D6">
        <w:t>.</w:t>
      </w:r>
    </w:p>
    <w:p w:rsidR="00E62302" w:rsidRPr="004A4749" w:rsidRDefault="00E62302" w:rsidP="00BC7A1D">
      <w:pPr>
        <w:pStyle w:val="Prrafodelista"/>
        <w:numPr>
          <w:ilvl w:val="0"/>
          <w:numId w:val="9"/>
        </w:numPr>
      </w:pPr>
      <w:r>
        <w:t xml:space="preserve">Definir el esquema de seguridad </w:t>
      </w:r>
      <w:r w:rsidR="00BC7A1D">
        <w:t>para</w:t>
      </w:r>
      <w:r>
        <w:t xml:space="preserve"> </w:t>
      </w:r>
      <w:r w:rsidR="00BC7A1D">
        <w:t xml:space="preserve">acceder a la </w:t>
      </w:r>
      <w:r w:rsidR="00BC7A1D" w:rsidRPr="00BC7A1D">
        <w:t>aplicación empresarial web</w:t>
      </w:r>
      <w:r w:rsidR="00F20FAD">
        <w:t xml:space="preserve">, </w:t>
      </w:r>
      <w:r w:rsidR="00C272C4">
        <w:t xml:space="preserve">y que </w:t>
      </w:r>
      <w:r w:rsidR="00F20FAD">
        <w:t>garantice la disponibilidad del mismo.</w:t>
      </w:r>
    </w:p>
    <w:p w:rsidR="00796141" w:rsidRPr="004A4749" w:rsidRDefault="00796141" w:rsidP="00987CBF">
      <w:pPr>
        <w:pStyle w:val="Ttulo2"/>
      </w:pPr>
      <w:bookmarkStart w:id="12" w:name="_Toc381056265"/>
      <w:r w:rsidRPr="004A4749">
        <w:t>Justificación</w:t>
      </w:r>
      <w:bookmarkEnd w:id="12"/>
    </w:p>
    <w:p w:rsidR="005677DE" w:rsidRDefault="00B33FFA" w:rsidP="00B33FFA">
      <w:r w:rsidRPr="004A4749">
        <w:t xml:space="preserve">En la actualidad, la empresa Operadora de Franquicias Taikishi S. A. de C. V, desconoce las cantidades de mercancías que se </w:t>
      </w:r>
      <w:r w:rsidR="00DD37FB">
        <w:t xml:space="preserve">van </w:t>
      </w:r>
      <w:r w:rsidRPr="004A4749">
        <w:t>usan</w:t>
      </w:r>
      <w:r w:rsidR="00DD37FB">
        <w:t>do</w:t>
      </w:r>
      <w:r w:rsidRPr="004A4749">
        <w:t xml:space="preserve"> en </w:t>
      </w:r>
      <w:r w:rsidR="00470A44">
        <w:t>los procesos</w:t>
      </w:r>
      <w:r w:rsidRPr="004A4749">
        <w:t xml:space="preserve"> de preparación de </w:t>
      </w:r>
      <w:r w:rsidR="00043C37">
        <w:t>platillos</w:t>
      </w:r>
      <w:r w:rsidRPr="004A4749">
        <w:t>,</w:t>
      </w:r>
      <w:r w:rsidR="006C67EE">
        <w:t xml:space="preserve"> en la </w:t>
      </w:r>
      <w:r w:rsidR="00DD37FB">
        <w:t>cocina general</w:t>
      </w:r>
      <w:r w:rsidR="006C67EE">
        <w:t xml:space="preserve"> y sus franquicias</w:t>
      </w:r>
      <w:r w:rsidRPr="004A4749">
        <w:t xml:space="preserve">. </w:t>
      </w:r>
      <w:r w:rsidR="005677DE" w:rsidRPr="005677DE">
        <w:t>Una nueva adminis</w:t>
      </w:r>
      <w:r w:rsidR="00EC49D8">
        <w:t xml:space="preserve">tración ha </w:t>
      </w:r>
      <w:r w:rsidR="00610501">
        <w:t>enfatizado</w:t>
      </w:r>
      <w:r w:rsidR="00FB08DD">
        <w:t xml:space="preserve"> </w:t>
      </w:r>
      <w:r w:rsidR="000F5C92">
        <w:t>el</w:t>
      </w:r>
      <w:r w:rsidR="00AF12C1">
        <w:t xml:space="preserve"> impacto negativo </w:t>
      </w:r>
      <w:r w:rsidR="004D431B">
        <w:t xml:space="preserve">que </w:t>
      </w:r>
      <w:r w:rsidR="006C37F6">
        <w:t>produce</w:t>
      </w:r>
      <w:r w:rsidR="004D431B">
        <w:t xml:space="preserve"> </w:t>
      </w:r>
      <w:r w:rsidR="000F5C92">
        <w:t>la falta</w:t>
      </w:r>
      <w:r w:rsidR="00F65ED5">
        <w:t xml:space="preserve"> </w:t>
      </w:r>
      <w:r w:rsidR="004D431B">
        <w:t xml:space="preserve">de </w:t>
      </w:r>
      <w:r w:rsidR="000F5C92">
        <w:t xml:space="preserve">control en los </w:t>
      </w:r>
      <w:r w:rsidR="00EC49D8">
        <w:t>inventarios</w:t>
      </w:r>
      <w:r w:rsidR="005677DE" w:rsidRPr="005677DE">
        <w:t xml:space="preserve"> </w:t>
      </w:r>
      <w:r w:rsidR="000F5C92">
        <w:t>y como afecta seriamente la</w:t>
      </w:r>
      <w:r w:rsidR="00EC49D8">
        <w:t xml:space="preserve"> rentabilidad y ganancias </w:t>
      </w:r>
      <w:r w:rsidR="00F65ED5" w:rsidRPr="00F65ED5">
        <w:t xml:space="preserve">de la </w:t>
      </w:r>
      <w:r w:rsidR="000D3984">
        <w:t>empresa</w:t>
      </w:r>
      <w:r w:rsidR="00F65ED5" w:rsidRPr="00F65ED5">
        <w:t>.</w:t>
      </w:r>
    </w:p>
    <w:p w:rsidR="00147A25" w:rsidRDefault="00B33FFA" w:rsidP="00B33FFA">
      <w:r w:rsidRPr="004A4749">
        <w:t xml:space="preserve">Por tal motivo busca implementar una solución adecuada para llevar un estricto control en </w:t>
      </w:r>
      <w:r w:rsidR="00ED3718">
        <w:t>las</w:t>
      </w:r>
      <w:r w:rsidRPr="004A4749">
        <w:t xml:space="preserve"> ent</w:t>
      </w:r>
      <w:r w:rsidR="001E581A">
        <w:t xml:space="preserve">radas y salidas de mercancías. </w:t>
      </w:r>
      <w:r w:rsidRPr="004A4749">
        <w:t>Implementa</w:t>
      </w:r>
      <w:r w:rsidR="001E581A">
        <w:t>ndo una</w:t>
      </w:r>
      <w:r w:rsidRPr="004A4749">
        <w:t xml:space="preserve"> </w:t>
      </w:r>
      <w:r w:rsidR="001E581A" w:rsidRPr="001E581A">
        <w:t>aplicación empresarial web</w:t>
      </w:r>
      <w:r w:rsidR="00E357B6">
        <w:t xml:space="preserve"> para el control de inventarios</w:t>
      </w:r>
      <w:r w:rsidRPr="004A4749">
        <w:t xml:space="preserve"> se </w:t>
      </w:r>
      <w:r w:rsidR="00CB4B20">
        <w:t>tendrá</w:t>
      </w:r>
      <w:r w:rsidRPr="004A4749">
        <w:t xml:space="preserve"> la informac</w:t>
      </w:r>
      <w:r w:rsidR="00E357B6">
        <w:t xml:space="preserve">ión </w:t>
      </w:r>
      <w:r w:rsidRPr="004A4749">
        <w:t xml:space="preserve">de los </w:t>
      </w:r>
      <w:r w:rsidR="00E357B6">
        <w:t>materiales</w:t>
      </w:r>
      <w:r w:rsidRPr="004A4749">
        <w:t xml:space="preserve"> que se encuentran en la bodega</w:t>
      </w:r>
      <w:r w:rsidR="00D44CBF">
        <w:t xml:space="preserve"> principal</w:t>
      </w:r>
      <w:r w:rsidRPr="004A4749">
        <w:t xml:space="preserve"> y los establecimientos</w:t>
      </w:r>
      <w:r w:rsidR="00147A25">
        <w:t>.</w:t>
      </w:r>
      <w:r w:rsidR="00D30B8C">
        <w:t xml:space="preserve"> Lo que le permitirá a la empresa conocer </w:t>
      </w:r>
      <w:r w:rsidR="005C384B">
        <w:t>las</w:t>
      </w:r>
      <w:r w:rsidR="00147A25">
        <w:t xml:space="preserve"> </w:t>
      </w:r>
      <w:r w:rsidR="005C384B">
        <w:t xml:space="preserve">áreas de oportunidades </w:t>
      </w:r>
      <w:r w:rsidR="00015F02">
        <w:t xml:space="preserve">para mejorar </w:t>
      </w:r>
      <w:r w:rsidR="005C384B">
        <w:t xml:space="preserve"> sus procesos </w:t>
      </w:r>
      <w:r w:rsidR="00A02B63">
        <w:t xml:space="preserve">operativos y controlar </w:t>
      </w:r>
      <w:r w:rsidR="005769C4">
        <w:t>pérdidas</w:t>
      </w:r>
      <w:r w:rsidR="00A02B63">
        <w:t xml:space="preserve"> y desperdicios.</w:t>
      </w:r>
    </w:p>
    <w:p w:rsidR="00B33FFA" w:rsidRPr="004A4749" w:rsidRDefault="00B33FFA" w:rsidP="00B33FFA">
      <w:r w:rsidRPr="004A4749">
        <w:t xml:space="preserve">Al implementar la </w:t>
      </w:r>
      <w:r w:rsidR="00065C62" w:rsidRPr="00065C62">
        <w:t xml:space="preserve">aplicación empresarial web </w:t>
      </w:r>
      <w:r w:rsidRPr="004A4749">
        <w:t>se pretende obtener los siguientes beneficios:</w:t>
      </w:r>
    </w:p>
    <w:p w:rsidR="00870319" w:rsidRDefault="00A361F1" w:rsidP="00870319">
      <w:pPr>
        <w:pStyle w:val="Prrafodelista"/>
        <w:numPr>
          <w:ilvl w:val="0"/>
          <w:numId w:val="10"/>
        </w:numPr>
      </w:pPr>
      <w:r>
        <w:t>Llevar a cabo consultas de los</w:t>
      </w:r>
      <w:r w:rsidR="00870319">
        <w:t xml:space="preserve"> inventario</w:t>
      </w:r>
      <w:r>
        <w:t>s</w:t>
      </w:r>
      <w:r w:rsidR="00870319">
        <w:t xml:space="preserve"> en base a sus características, ubicación, estado y </w:t>
      </w:r>
      <w:r>
        <w:t>responsable.</w:t>
      </w:r>
    </w:p>
    <w:p w:rsidR="0001349C" w:rsidRDefault="0001349C" w:rsidP="0001349C">
      <w:pPr>
        <w:pStyle w:val="Prrafodelista"/>
        <w:numPr>
          <w:ilvl w:val="0"/>
          <w:numId w:val="10"/>
        </w:numPr>
      </w:pPr>
      <w:r>
        <w:t>Auxiliar en la a</w:t>
      </w:r>
      <w:r w:rsidRPr="0001349C">
        <w:t xml:space="preserve">uditoria de </w:t>
      </w:r>
      <w:r w:rsidR="00FB08DD">
        <w:t>las</w:t>
      </w:r>
      <w:r>
        <w:t xml:space="preserve"> mercancías en los establecimientos.</w:t>
      </w:r>
    </w:p>
    <w:p w:rsidR="00430AD0" w:rsidRDefault="007D41B8" w:rsidP="00817468">
      <w:pPr>
        <w:pStyle w:val="Prrafodelista"/>
        <w:numPr>
          <w:ilvl w:val="0"/>
          <w:numId w:val="10"/>
        </w:numPr>
      </w:pPr>
      <w:r>
        <w:t xml:space="preserve">Emitir reportes en base a </w:t>
      </w:r>
      <w:r w:rsidR="00922510">
        <w:t>los registros de órdenes de compra y las</w:t>
      </w:r>
      <w:r w:rsidR="00430AD0">
        <w:t xml:space="preserve"> entrega</w:t>
      </w:r>
      <w:r w:rsidR="00922510">
        <w:t>s</w:t>
      </w:r>
      <w:r w:rsidR="00430AD0">
        <w:t xml:space="preserve"> de material.</w:t>
      </w:r>
    </w:p>
    <w:p w:rsidR="00FB08DD" w:rsidRDefault="00FB08DD" w:rsidP="00FB08DD">
      <w:pPr>
        <w:pStyle w:val="Prrafodelista"/>
        <w:numPr>
          <w:ilvl w:val="0"/>
          <w:numId w:val="10"/>
        </w:numPr>
      </w:pPr>
      <w:r w:rsidRPr="00FB08DD">
        <w:t xml:space="preserve">Apoyar al área de </w:t>
      </w:r>
      <w:r w:rsidR="00562D6F">
        <w:t>administrativa en procesos de control del personal.</w:t>
      </w:r>
    </w:p>
    <w:p w:rsidR="005D4501" w:rsidRDefault="005D4501" w:rsidP="00817468">
      <w:pPr>
        <w:pStyle w:val="Prrafodelista"/>
        <w:numPr>
          <w:ilvl w:val="0"/>
          <w:numId w:val="10"/>
        </w:numPr>
      </w:pPr>
      <w:r>
        <w:t xml:space="preserve">Brindar la oportunidad de agregar módulos </w:t>
      </w:r>
      <w:r w:rsidR="00FB5489">
        <w:t>para la</w:t>
      </w:r>
      <w:r>
        <w:t xml:space="preserve"> administración </w:t>
      </w:r>
      <w:r w:rsidR="00FB5489">
        <w:t xml:space="preserve">de la empresa </w:t>
      </w:r>
      <w:r>
        <w:t>en un futuro.</w:t>
      </w:r>
    </w:p>
    <w:p w:rsidR="00796141" w:rsidRPr="004A4749" w:rsidRDefault="00492404" w:rsidP="001C00B3">
      <w:r>
        <w:t xml:space="preserve">En </w:t>
      </w:r>
      <w:r w:rsidR="001C00B3" w:rsidRPr="004A4749">
        <w:t xml:space="preserve">el desarrollo de </w:t>
      </w:r>
      <w:r>
        <w:t xml:space="preserve">la </w:t>
      </w:r>
      <w:r w:rsidRPr="00492404">
        <w:t xml:space="preserve">aplicación empresarial web </w:t>
      </w:r>
      <w:r w:rsidR="001C00B3" w:rsidRPr="004A4749">
        <w:t xml:space="preserve">se verán reflejados los conocimientos adquiridos </w:t>
      </w:r>
      <w:r>
        <w:t>en</w:t>
      </w:r>
      <w:r w:rsidR="001C00B3" w:rsidRPr="004A4749">
        <w:t xml:space="preserve"> mi educación</w:t>
      </w:r>
      <w:r>
        <w:t xml:space="preserve"> universitaria como el </w:t>
      </w:r>
      <w:r w:rsidR="001C00B3" w:rsidRPr="004A4749">
        <w:t xml:space="preserve">análisis de requerimientos, </w:t>
      </w:r>
      <w:r>
        <w:t xml:space="preserve">el </w:t>
      </w:r>
      <w:r w:rsidR="001C00B3" w:rsidRPr="004A4749">
        <w:t xml:space="preserve">modelamiento de </w:t>
      </w:r>
      <w:r w:rsidR="001C00B3" w:rsidRPr="004A4749">
        <w:lastRenderedPageBreak/>
        <w:t>base de datos, desarrollo web y administración de proyectos informáticos.</w:t>
      </w:r>
    </w:p>
    <w:p w:rsidR="00796141" w:rsidRPr="004A4749" w:rsidRDefault="00796141" w:rsidP="00987CBF">
      <w:pPr>
        <w:pStyle w:val="Ttulo2"/>
      </w:pPr>
      <w:bookmarkStart w:id="13" w:name="_Toc381056266"/>
      <w:r w:rsidRPr="004A4749">
        <w:t>Factibilidad</w:t>
      </w:r>
      <w:bookmarkEnd w:id="13"/>
    </w:p>
    <w:p w:rsidR="00A56207" w:rsidRPr="004A4749" w:rsidRDefault="00A56207" w:rsidP="00A56207">
      <w:r w:rsidRPr="004A4749">
        <w:t>Un proyecto es factible cuando se sabe que es posible desarrollarlo</w:t>
      </w:r>
      <w:r w:rsidR="005769C4">
        <w:t xml:space="preserve"> con los recursos disponibles, l</w:t>
      </w:r>
      <w:r w:rsidRPr="004A4749">
        <w:t>a factibilidad del éxito se conoce analizando los siguientes aspectos [Cruz, Granados, Lizama, Rivas, 2011]:</w:t>
      </w:r>
    </w:p>
    <w:p w:rsidR="00A56207" w:rsidRPr="004A4749" w:rsidRDefault="00A56207" w:rsidP="00A56207">
      <w:pPr>
        <w:pStyle w:val="Prrafodelista"/>
        <w:numPr>
          <w:ilvl w:val="0"/>
          <w:numId w:val="11"/>
        </w:numPr>
      </w:pPr>
      <w:r w:rsidRPr="004A4749">
        <w:t>Factibilidad Técnica.</w:t>
      </w:r>
    </w:p>
    <w:p w:rsidR="00A56207" w:rsidRPr="004A4749" w:rsidRDefault="00A56207" w:rsidP="00A56207">
      <w:pPr>
        <w:pStyle w:val="Prrafodelista"/>
        <w:numPr>
          <w:ilvl w:val="0"/>
          <w:numId w:val="11"/>
        </w:numPr>
      </w:pPr>
      <w:r w:rsidRPr="004A4749">
        <w:t>Factibilidad Económica.</w:t>
      </w:r>
    </w:p>
    <w:p w:rsidR="00A56207" w:rsidRPr="004A4749" w:rsidRDefault="00A56207" w:rsidP="00A56207">
      <w:pPr>
        <w:pStyle w:val="Ttulo3"/>
      </w:pPr>
      <w:r w:rsidRPr="004A4749">
        <w:t>Factibilidad técnica</w:t>
      </w:r>
    </w:p>
    <w:p w:rsidR="00A56207" w:rsidRPr="004A4749" w:rsidRDefault="00A56207" w:rsidP="00A56207">
      <w:r w:rsidRPr="004A4749">
        <w:t>En la factibilidad técnica se evalúan el hardware</w:t>
      </w:r>
      <w:r w:rsidR="00DC3D99">
        <w:t xml:space="preserve"> que servirá de servidor para la solución</w:t>
      </w:r>
      <w:r w:rsidRPr="004A4749">
        <w:t xml:space="preserve"> y el software</w:t>
      </w:r>
      <w:r w:rsidR="00DC3D99">
        <w:t xml:space="preserve"> que se usara</w:t>
      </w:r>
      <w:r w:rsidR="0065618C">
        <w:t xml:space="preserve"> para desarrollar la solución propuesta</w:t>
      </w:r>
      <w:r w:rsidRPr="004A4749">
        <w:t xml:space="preserve">. </w:t>
      </w:r>
    </w:p>
    <w:p w:rsidR="00952551" w:rsidRPr="004A4749" w:rsidRDefault="006D65AC" w:rsidP="00952551">
      <w:r>
        <w:t>En la evaluación</w:t>
      </w:r>
      <w:r w:rsidR="00D71DFD">
        <w:t xml:space="preserve"> </w:t>
      </w:r>
      <w:r>
        <w:t>d</w:t>
      </w:r>
      <w:r w:rsidR="00D71DFD">
        <w:t xml:space="preserve">el hardware </w:t>
      </w:r>
      <w:r>
        <w:t xml:space="preserve">se dio a conocer que </w:t>
      </w:r>
      <w:r w:rsidR="00D71DFD">
        <w:t>l</w:t>
      </w:r>
      <w:r w:rsidR="00A56207" w:rsidRPr="004A4749">
        <w:t>a empresa no cuenta con</w:t>
      </w:r>
      <w:r w:rsidR="00576125">
        <w:t xml:space="preserve"> un servidor</w:t>
      </w:r>
      <w:r w:rsidR="000E58F1">
        <w:t>. El contar con un servidor es fundamental para poder acceder a la aplicación.</w:t>
      </w:r>
      <w:r w:rsidR="00A56207" w:rsidRPr="004A4749">
        <w:t xml:space="preserve"> </w:t>
      </w:r>
      <w:r w:rsidR="00DC3D99" w:rsidRPr="004A4749">
        <w:t>Las</w:t>
      </w:r>
      <w:r w:rsidR="00A56207" w:rsidRPr="004A4749">
        <w:t xml:space="preserve"> computadoras que se usan</w:t>
      </w:r>
      <w:r w:rsidR="00DC3D99">
        <w:t xml:space="preserve"> en los</w:t>
      </w:r>
      <w:r w:rsidR="00A56207" w:rsidRPr="004A4749">
        <w:t xml:space="preserve"> </w:t>
      </w:r>
      <w:r w:rsidR="00DC3D99" w:rsidRPr="00DC3D99">
        <w:t xml:space="preserve">establecimientos </w:t>
      </w:r>
      <w:r w:rsidR="000E58F1">
        <w:t xml:space="preserve">son </w:t>
      </w:r>
      <w:r w:rsidR="000E58F1" w:rsidRPr="004A4749">
        <w:t>de mediana capacidad</w:t>
      </w:r>
      <w:r w:rsidR="000E58F1">
        <w:t xml:space="preserve">, </w:t>
      </w:r>
      <w:r w:rsidR="00A56207" w:rsidRPr="004A4749">
        <w:t>con procesador Pentium</w:t>
      </w:r>
      <w:r w:rsidR="00DC3D99">
        <w:t>,</w:t>
      </w:r>
      <w:r w:rsidR="00A56207" w:rsidRPr="004A4749">
        <w:t xml:space="preserve"> </w:t>
      </w:r>
      <w:r w:rsidR="000E58F1">
        <w:t>poca memoria</w:t>
      </w:r>
      <w:r w:rsidR="00DC3D99">
        <w:t>,</w:t>
      </w:r>
      <w:r w:rsidR="00A56207" w:rsidRPr="004A4749">
        <w:t xml:space="preserve"> y </w:t>
      </w:r>
      <w:r w:rsidR="00DC3D99">
        <w:t>con</w:t>
      </w:r>
      <w:r w:rsidR="000E58F1">
        <w:t xml:space="preserve"> el</w:t>
      </w:r>
      <w:r w:rsidR="00DC3D99">
        <w:t xml:space="preserve"> sistema operativo XP, lo cual no las hace un candidato para usarse como servidor para la aplicación</w:t>
      </w:r>
      <w:r w:rsidR="000E58F1">
        <w:t xml:space="preserve">. </w:t>
      </w:r>
      <w:r w:rsidR="00D71DFD">
        <w:t xml:space="preserve">Una solución sería el comprar un servidor, otra solución sería el rentar un servidor compartido </w:t>
      </w:r>
      <w:r w:rsidR="000E58F1">
        <w:t>entre varia</w:t>
      </w:r>
      <w:r w:rsidR="002C10E8">
        <w:t xml:space="preserve">s personas </w:t>
      </w:r>
      <w:r w:rsidR="00522392">
        <w:t>a una compañía de</w:t>
      </w:r>
      <w:r w:rsidR="00D71DFD">
        <w:t xml:space="preserve"> hospedaje web.</w:t>
      </w:r>
    </w:p>
    <w:p w:rsidR="00D64104" w:rsidRDefault="000E58F1" w:rsidP="00A56207">
      <w:r>
        <w:t>En la evaluación del software</w:t>
      </w:r>
      <w:r w:rsidR="00C721C1">
        <w:t xml:space="preserve"> se vio </w:t>
      </w:r>
      <w:r w:rsidR="00481EA5">
        <w:t>que l</w:t>
      </w:r>
      <w:r w:rsidR="00E034B3">
        <w:t>a</w:t>
      </w:r>
      <w:r w:rsidR="00481EA5">
        <w:t xml:space="preserve"> falta de un servidor no permitía</w:t>
      </w:r>
      <w:r w:rsidR="00E034B3">
        <w:t xml:space="preserve"> </w:t>
      </w:r>
      <w:r w:rsidR="00481EA5">
        <w:t>tener la</w:t>
      </w:r>
      <w:r w:rsidR="00481EA5" w:rsidRPr="004A4749">
        <w:t xml:space="preserve"> información </w:t>
      </w:r>
      <w:r w:rsidR="00A56207" w:rsidRPr="004A4749">
        <w:t xml:space="preserve">disponible </w:t>
      </w:r>
      <w:r w:rsidR="00481EA5">
        <w:t>entre los establecimientos</w:t>
      </w:r>
      <w:r w:rsidR="00D64104">
        <w:t>, la información de cada establecimiento estaba aislada</w:t>
      </w:r>
      <w:r w:rsidR="00A56207" w:rsidRPr="004A4749">
        <w:t>.</w:t>
      </w:r>
      <w:r w:rsidR="00481EA5" w:rsidRPr="00481EA5">
        <w:t xml:space="preserve"> </w:t>
      </w:r>
      <w:r w:rsidR="00481EA5">
        <w:t xml:space="preserve">Al emplear una solución orientada a la web </w:t>
      </w:r>
      <w:r w:rsidR="00D64104">
        <w:t xml:space="preserve">la información de </w:t>
      </w:r>
      <w:r w:rsidR="00D64104" w:rsidRPr="00D64104">
        <w:t xml:space="preserve">los establecimientos </w:t>
      </w:r>
      <w:r w:rsidR="00D64104">
        <w:t xml:space="preserve">estará centralizada en un hospedaje web. </w:t>
      </w:r>
      <w:r w:rsidR="00E52F24">
        <w:t xml:space="preserve">Se </w:t>
      </w:r>
      <w:r w:rsidR="00D64104">
        <w:t xml:space="preserve"> usar</w:t>
      </w:r>
      <w:r w:rsidR="00E52F24">
        <w:t>an</w:t>
      </w:r>
      <w:r w:rsidR="00D64104">
        <w:t xml:space="preserve"> </w:t>
      </w:r>
      <w:r w:rsidR="00640BA8" w:rsidRPr="00640BA8">
        <w:t xml:space="preserve">plataformas </w:t>
      </w:r>
      <w:r w:rsidR="00D64104">
        <w:t xml:space="preserve">de desarrollo </w:t>
      </w:r>
      <w:r w:rsidR="00F76872">
        <w:t xml:space="preserve">de licenciamiento libre, </w:t>
      </w:r>
      <w:r w:rsidR="00D64104">
        <w:t xml:space="preserve">que </w:t>
      </w:r>
      <w:r w:rsidR="00640BA8">
        <w:t xml:space="preserve">automatizarían </w:t>
      </w:r>
      <w:r w:rsidR="00963EEF">
        <w:t>muchas tareas</w:t>
      </w:r>
      <w:r w:rsidR="00D64104">
        <w:t xml:space="preserve"> </w:t>
      </w:r>
      <w:r w:rsidR="00640BA8">
        <w:t>d</w:t>
      </w:r>
      <w:r w:rsidR="00D64104">
        <w:t>el desarrollo</w:t>
      </w:r>
      <w:r w:rsidR="00F76872">
        <w:t>.</w:t>
      </w:r>
    </w:p>
    <w:p w:rsidR="001F7D9B" w:rsidRPr="004A4749" w:rsidRDefault="00A56207" w:rsidP="00A56207">
      <w:r w:rsidRPr="004A4749">
        <w:t>En conclusión</w:t>
      </w:r>
      <w:r w:rsidR="00FA1932">
        <w:t>,</w:t>
      </w:r>
      <w:r w:rsidR="00F76872">
        <w:t xml:space="preserve"> al usar los servicios de un hospedaje web </w:t>
      </w:r>
      <w:r w:rsidR="00F56E0F">
        <w:t xml:space="preserve">y plataformas de desarrollo con licenciamiento libre, </w:t>
      </w:r>
      <w:r w:rsidR="00FA1932">
        <w:t>el proyecto</w:t>
      </w:r>
      <w:r w:rsidRPr="004A4749">
        <w:t xml:space="preserve"> es factible técnicamente ya </w:t>
      </w:r>
      <w:r w:rsidR="009079C4">
        <w:t>se entregara una solución cumpliendo con los objetivos establecidos, con un</w:t>
      </w:r>
      <w:r w:rsidR="00FA1932">
        <w:t xml:space="preserve"> costo </w:t>
      </w:r>
      <w:r w:rsidR="009079C4" w:rsidRPr="00F76872">
        <w:t>mínimo</w:t>
      </w:r>
      <w:r w:rsidR="009079C4">
        <w:t xml:space="preserve"> </w:t>
      </w:r>
      <w:r w:rsidR="00F76872">
        <w:t>para</w:t>
      </w:r>
      <w:r w:rsidR="009079C4">
        <w:t xml:space="preserve"> la empresa</w:t>
      </w:r>
      <w:r w:rsidR="00FA1932">
        <w:t xml:space="preserve"> y</w:t>
      </w:r>
      <w:r w:rsidR="00F76872" w:rsidRPr="00F76872">
        <w:t xml:space="preserve"> en el tiempo </w:t>
      </w:r>
      <w:r w:rsidR="009079C4">
        <w:t>fijado</w:t>
      </w:r>
      <w:r w:rsidR="00F76872">
        <w:t>.</w:t>
      </w:r>
    </w:p>
    <w:p w:rsidR="00822735" w:rsidRPr="004A4749" w:rsidRDefault="00F02B93" w:rsidP="00F02B93">
      <w:pPr>
        <w:pStyle w:val="Ttulo3"/>
      </w:pPr>
      <w:r w:rsidRPr="004A4749">
        <w:t>Factibilidad económica</w:t>
      </w:r>
    </w:p>
    <w:p w:rsidR="00822735" w:rsidRPr="004A4749" w:rsidRDefault="00822735" w:rsidP="00822735">
      <w:r w:rsidRPr="004A4749">
        <w:t>Para determinar si el proyecto es factible económicamente se hará un</w:t>
      </w:r>
      <w:r w:rsidR="00B07B4A">
        <w:t>a</w:t>
      </w:r>
      <w:r w:rsidRPr="004A4749">
        <w:t xml:space="preserve"> </w:t>
      </w:r>
      <w:r w:rsidR="00B07B4A">
        <w:t>comparación entre</w:t>
      </w:r>
      <w:r w:rsidR="00C93EA9">
        <w:t xml:space="preserve"> el costo </w:t>
      </w:r>
      <w:r w:rsidR="00E61E7A">
        <w:t>de extender el</w:t>
      </w:r>
      <w:r w:rsidRPr="004A4749">
        <w:t xml:space="preserve"> </w:t>
      </w:r>
      <w:r w:rsidR="007A5554" w:rsidRPr="007A5554">
        <w:t xml:space="preserve">licenciamiento </w:t>
      </w:r>
      <w:r w:rsidR="007A5554">
        <w:t xml:space="preserve">del </w:t>
      </w:r>
      <w:r w:rsidRPr="004A4749">
        <w:t>sistema existente</w:t>
      </w:r>
      <w:r w:rsidR="00E61E7A">
        <w:t xml:space="preserve"> para </w:t>
      </w:r>
      <w:r w:rsidR="00C93EA9">
        <w:t>control</w:t>
      </w:r>
      <w:r w:rsidR="00E61E7A">
        <w:t>ar</w:t>
      </w:r>
      <w:r w:rsidR="00C93EA9">
        <w:t xml:space="preserve"> </w:t>
      </w:r>
      <w:r w:rsidR="00E61E7A">
        <w:t>los</w:t>
      </w:r>
      <w:r w:rsidR="00C93EA9">
        <w:t xml:space="preserve"> inventarios</w:t>
      </w:r>
      <w:r w:rsidR="00E61E7A">
        <w:t xml:space="preserve"> y el costo de desarrollar el proyecto.</w:t>
      </w:r>
    </w:p>
    <w:p w:rsidR="00822735" w:rsidRPr="004A4749" w:rsidRDefault="00E463C7" w:rsidP="00E463C7">
      <w:pPr>
        <w:pStyle w:val="Prrafodelista"/>
        <w:numPr>
          <w:ilvl w:val="0"/>
          <w:numId w:val="13"/>
        </w:numPr>
        <w:rPr>
          <w:b/>
        </w:rPr>
      </w:pPr>
      <w:r>
        <w:rPr>
          <w:b/>
        </w:rPr>
        <w:t>E</w:t>
      </w:r>
      <w:r w:rsidRPr="00E463C7">
        <w:rPr>
          <w:b/>
        </w:rPr>
        <w:t xml:space="preserve">xtender el licenciamiento </w:t>
      </w:r>
      <w:r>
        <w:rPr>
          <w:b/>
        </w:rPr>
        <w:t>del s</w:t>
      </w:r>
      <w:r w:rsidRPr="004A4749">
        <w:rPr>
          <w:b/>
        </w:rPr>
        <w:t>istema existente</w:t>
      </w:r>
    </w:p>
    <w:p w:rsidR="009F1508" w:rsidRDefault="00822735" w:rsidP="009F1508">
      <w:r w:rsidRPr="004A4749">
        <w:t xml:space="preserve">Actualmente la empresa </w:t>
      </w:r>
      <w:r w:rsidR="00AB7AF9">
        <w:t xml:space="preserve">paga una </w:t>
      </w:r>
      <w:r w:rsidRPr="004A4749">
        <w:t xml:space="preserve">renta </w:t>
      </w:r>
      <w:r w:rsidR="00AB7AF9">
        <w:t xml:space="preserve">mensualmente </w:t>
      </w:r>
      <w:r w:rsidR="00017E5F">
        <w:t>de</w:t>
      </w:r>
      <w:r w:rsidR="00AB7AF9">
        <w:t xml:space="preserve"> un</w:t>
      </w:r>
      <w:r w:rsidRPr="004A4749">
        <w:t xml:space="preserve"> sistema llamado Soft Restaurant® que lleva el control y administración del restaurante</w:t>
      </w:r>
      <w:r w:rsidR="00AB7AF9">
        <w:t>, incluyendo el inventario</w:t>
      </w:r>
      <w:r w:rsidRPr="004A4749">
        <w:t xml:space="preserve">. </w:t>
      </w:r>
      <w:r w:rsidR="00017E5F">
        <w:t>S</w:t>
      </w:r>
      <w:r w:rsidRPr="004A4749">
        <w:t xml:space="preserve">olo </w:t>
      </w:r>
      <w:r w:rsidR="00D24BAF">
        <w:t>permite</w:t>
      </w:r>
      <w:r w:rsidRPr="004A4749">
        <w:t xml:space="preserve"> un usuario a la vez y </w:t>
      </w:r>
      <w:r w:rsidR="000F3518">
        <w:t>guarda la información de manera local</w:t>
      </w:r>
      <w:r w:rsidRPr="004A4749">
        <w:t xml:space="preserve">. Para </w:t>
      </w:r>
      <w:r w:rsidR="00154184">
        <w:t xml:space="preserve">compartir la información entre los establecimientos se </w:t>
      </w:r>
      <w:r w:rsidRPr="004A4749">
        <w:t xml:space="preserve">tendrían que cambiar </w:t>
      </w:r>
      <w:r w:rsidR="002059E0">
        <w:t>el</w:t>
      </w:r>
      <w:r w:rsidRPr="004A4749">
        <w:t xml:space="preserve"> </w:t>
      </w:r>
      <w:r w:rsidR="00235F3E">
        <w:t xml:space="preserve">tipo de </w:t>
      </w:r>
      <w:r w:rsidR="000E7F97">
        <w:t>licenciamiento. La tabla 1 muestra el costo</w:t>
      </w:r>
      <w:r w:rsidR="001F6100">
        <w:t xml:space="preserve"> total</w:t>
      </w:r>
      <w:r w:rsidR="000E7F97">
        <w:t xml:space="preserve"> del nuevo licenciamiento.</w:t>
      </w:r>
    </w:p>
    <w:p w:rsidR="00E135F6" w:rsidRDefault="00E135F6" w:rsidP="00E135F6">
      <w:pPr>
        <w:pStyle w:val="Epgrafe"/>
      </w:pPr>
      <w:bookmarkStart w:id="14" w:name="_Toc381055976"/>
      <w:bookmarkStart w:id="15" w:name="_Toc381056087"/>
      <w:r>
        <w:t xml:space="preserve">Tabla </w:t>
      </w:r>
      <w:fldSimple w:instr=" SEQ Tabla \* ARABIC ">
        <w:r w:rsidR="00BA7A2D">
          <w:rPr>
            <w:noProof/>
          </w:rPr>
          <w:t>1</w:t>
        </w:r>
      </w:fldSimple>
      <w:r>
        <w:t xml:space="preserve">. </w:t>
      </w:r>
      <w:r w:rsidRPr="00E135F6">
        <w:t>Lista de precios de Soft Restaurant®</w:t>
      </w:r>
      <w:bookmarkEnd w:id="14"/>
      <w:bookmarkEnd w:id="15"/>
    </w:p>
    <w:tbl>
      <w:tblPr>
        <w:tblStyle w:val="Style2"/>
        <w:tblW w:w="0" w:type="auto"/>
        <w:tblLayout w:type="fixed"/>
        <w:tblLook w:val="0460" w:firstRow="1" w:lastRow="1" w:firstColumn="0" w:lastColumn="0" w:noHBand="0" w:noVBand="1"/>
      </w:tblPr>
      <w:tblGrid>
        <w:gridCol w:w="6010"/>
        <w:gridCol w:w="1478"/>
        <w:gridCol w:w="1490"/>
      </w:tblGrid>
      <w:tr w:rsidR="00856034" w:rsidTr="006A4664">
        <w:trPr>
          <w:cnfStyle w:val="100000000000" w:firstRow="1" w:lastRow="0" w:firstColumn="0" w:lastColumn="0" w:oddVBand="0" w:evenVBand="0" w:oddHBand="0" w:evenHBand="0" w:firstRowFirstColumn="0" w:firstRowLastColumn="0" w:lastRowFirstColumn="0" w:lastRowLastColumn="0"/>
        </w:trPr>
        <w:tc>
          <w:tcPr>
            <w:tcW w:w="6010" w:type="dxa"/>
          </w:tcPr>
          <w:p w:rsidR="00856034" w:rsidRDefault="00FC474D" w:rsidP="00FC474D">
            <w:pPr>
              <w:ind w:firstLine="0"/>
              <w:jc w:val="center"/>
            </w:pPr>
            <w:r>
              <w:t>LICENCIa</w:t>
            </w:r>
          </w:p>
        </w:tc>
        <w:tc>
          <w:tcPr>
            <w:tcW w:w="1478" w:type="dxa"/>
          </w:tcPr>
          <w:p w:rsidR="00856034" w:rsidRDefault="00FC474D" w:rsidP="00FC474D">
            <w:pPr>
              <w:ind w:firstLine="0"/>
              <w:jc w:val="center"/>
            </w:pPr>
            <w:r>
              <w:t>Cantidad</w:t>
            </w:r>
          </w:p>
        </w:tc>
        <w:tc>
          <w:tcPr>
            <w:tcW w:w="1490" w:type="dxa"/>
          </w:tcPr>
          <w:p w:rsidR="00856034" w:rsidRDefault="00FC474D" w:rsidP="00FC474D">
            <w:pPr>
              <w:ind w:firstLine="0"/>
              <w:jc w:val="center"/>
            </w:pPr>
            <w:r w:rsidRPr="00FC474D">
              <w:t>PRECIO</w:t>
            </w:r>
          </w:p>
        </w:tc>
      </w:tr>
      <w:tr w:rsidR="00856034" w:rsidTr="006A4664">
        <w:trPr>
          <w:cnfStyle w:val="000000100000" w:firstRow="0" w:lastRow="0" w:firstColumn="0" w:lastColumn="0" w:oddVBand="0" w:evenVBand="0" w:oddHBand="1" w:evenHBand="0" w:firstRowFirstColumn="0" w:firstRowLastColumn="0" w:lastRowFirstColumn="0" w:lastRowLastColumn="0"/>
        </w:trPr>
        <w:tc>
          <w:tcPr>
            <w:tcW w:w="6010" w:type="dxa"/>
          </w:tcPr>
          <w:p w:rsidR="00856034" w:rsidRDefault="00FC474D" w:rsidP="009F1508">
            <w:pPr>
              <w:ind w:firstLine="0"/>
            </w:pPr>
            <w:r w:rsidRPr="00FC474D">
              <w:t xml:space="preserve">Soft Restaurant® 8.0 UPGRADE a </w:t>
            </w:r>
            <w:r w:rsidR="00372B55" w:rsidRPr="00FC474D">
              <w:t>versión</w:t>
            </w:r>
            <w:r w:rsidRPr="00FC474D">
              <w:t xml:space="preserve"> Enterprise desde STANDARD (Licencia </w:t>
            </w:r>
            <w:r w:rsidR="00372B55" w:rsidRPr="00FC474D">
              <w:t>Módulo</w:t>
            </w:r>
            <w:r w:rsidRPr="00FC474D">
              <w:t xml:space="preserve"> Administrativo Central + sistema Soft Restaurant) Solo aplica para la licencia principal, no </w:t>
            </w:r>
            <w:r w:rsidR="00372B55" w:rsidRPr="00FC474D">
              <w:t>incluye</w:t>
            </w:r>
            <w:r w:rsidRPr="00FC474D">
              <w:t xml:space="preserve"> licencias de las sucursales que deben adquirirse adicionalmente</w:t>
            </w:r>
            <w:r w:rsidR="009342DC">
              <w:t>.</w:t>
            </w:r>
          </w:p>
        </w:tc>
        <w:tc>
          <w:tcPr>
            <w:tcW w:w="1478" w:type="dxa"/>
          </w:tcPr>
          <w:p w:rsidR="00856034" w:rsidRDefault="00FC474D" w:rsidP="009342DC">
            <w:pPr>
              <w:ind w:firstLine="0"/>
              <w:jc w:val="center"/>
            </w:pPr>
            <w:r>
              <w:t>1</w:t>
            </w:r>
          </w:p>
        </w:tc>
        <w:tc>
          <w:tcPr>
            <w:tcW w:w="1490" w:type="dxa"/>
          </w:tcPr>
          <w:p w:rsidR="00856034" w:rsidRDefault="00FC474D" w:rsidP="009F1508">
            <w:pPr>
              <w:ind w:firstLine="0"/>
            </w:pPr>
            <w:r w:rsidRPr="00FC474D">
              <w:t>$ 30,000.00</w:t>
            </w:r>
          </w:p>
        </w:tc>
      </w:tr>
      <w:tr w:rsidR="00856034" w:rsidTr="006A4664">
        <w:tc>
          <w:tcPr>
            <w:tcW w:w="6010" w:type="dxa"/>
          </w:tcPr>
          <w:p w:rsidR="00856034" w:rsidRDefault="009342DC" w:rsidP="009F1508">
            <w:pPr>
              <w:ind w:firstLine="0"/>
            </w:pPr>
            <w:r w:rsidRPr="009342DC">
              <w:t xml:space="preserve">Soft Restaurant® 8.0 UPGRADE 1 Lic. Sucursal a </w:t>
            </w:r>
            <w:r w:rsidR="00372B55" w:rsidRPr="009342DC">
              <w:t>versión</w:t>
            </w:r>
            <w:r w:rsidRPr="009342DC">
              <w:t xml:space="preserve"> Enterprise desde STANDARD</w:t>
            </w:r>
          </w:p>
        </w:tc>
        <w:tc>
          <w:tcPr>
            <w:tcW w:w="1478" w:type="dxa"/>
          </w:tcPr>
          <w:p w:rsidR="00856034" w:rsidRPr="005E2E66" w:rsidRDefault="005E2E66" w:rsidP="009342DC">
            <w:pPr>
              <w:ind w:firstLine="0"/>
              <w:jc w:val="center"/>
              <w:rPr>
                <w:lang w:val="es-MX"/>
              </w:rPr>
            </w:pPr>
            <w:r>
              <w:rPr>
                <w:lang w:val="es-MX"/>
              </w:rPr>
              <w:t>2</w:t>
            </w:r>
          </w:p>
        </w:tc>
        <w:tc>
          <w:tcPr>
            <w:tcW w:w="1490" w:type="dxa"/>
          </w:tcPr>
          <w:p w:rsidR="00856034" w:rsidRDefault="009342DC" w:rsidP="009F1508">
            <w:pPr>
              <w:ind w:firstLine="0"/>
            </w:pPr>
            <w:r w:rsidRPr="009342DC">
              <w:t>$ 7,500.00</w:t>
            </w:r>
          </w:p>
        </w:tc>
      </w:tr>
      <w:tr w:rsidR="000370EA" w:rsidTr="00C24402">
        <w:trPr>
          <w:cnfStyle w:val="010000000000" w:firstRow="0" w:lastRow="1" w:firstColumn="0" w:lastColumn="0" w:oddVBand="0" w:evenVBand="0" w:oddHBand="0" w:evenHBand="0" w:firstRowFirstColumn="0" w:firstRowLastColumn="0" w:lastRowFirstColumn="0" w:lastRowLastColumn="0"/>
        </w:trPr>
        <w:tc>
          <w:tcPr>
            <w:tcW w:w="7488" w:type="dxa"/>
            <w:gridSpan w:val="2"/>
          </w:tcPr>
          <w:p w:rsidR="000370EA" w:rsidRPr="003C6DF9" w:rsidRDefault="000370EA" w:rsidP="000370EA">
            <w:pPr>
              <w:ind w:firstLine="0"/>
              <w:jc w:val="right"/>
            </w:pPr>
            <w:r w:rsidRPr="003C6DF9">
              <w:t>COSTO TOTAL</w:t>
            </w:r>
          </w:p>
        </w:tc>
        <w:tc>
          <w:tcPr>
            <w:tcW w:w="1490" w:type="dxa"/>
          </w:tcPr>
          <w:p w:rsidR="000370EA" w:rsidRDefault="00340D69" w:rsidP="00FD10FB">
            <w:pPr>
              <w:ind w:firstLine="0"/>
            </w:pPr>
            <w:r>
              <w:t xml:space="preserve">$ </w:t>
            </w:r>
            <w:r w:rsidR="00FD10FB">
              <w:rPr>
                <w:lang w:val="es-MX"/>
              </w:rPr>
              <w:t>45,000</w:t>
            </w:r>
            <w:r>
              <w:t>.00</w:t>
            </w:r>
          </w:p>
        </w:tc>
      </w:tr>
    </w:tbl>
    <w:p w:rsidR="00957C65" w:rsidRDefault="00A01804" w:rsidP="00A01804">
      <w:pPr>
        <w:pStyle w:val="Fuenteimagenes"/>
      </w:pPr>
      <w:r w:rsidRPr="00A01804">
        <w:t>Fuente:http://www.cssmex.com/Archivos/Lista%20de%20precios%20SR%20Cliente.pdf</w:t>
      </w:r>
    </w:p>
    <w:p w:rsidR="001F6100" w:rsidRDefault="001F6100" w:rsidP="001F6100">
      <w:pPr>
        <w:pStyle w:val="Prrafodelista"/>
        <w:ind w:left="1069" w:firstLine="0"/>
        <w:rPr>
          <w:b/>
        </w:rPr>
      </w:pPr>
    </w:p>
    <w:p w:rsidR="001F6100" w:rsidRPr="001F6100" w:rsidRDefault="001F6100" w:rsidP="001F6100">
      <w:pPr>
        <w:pStyle w:val="Prrafodelista"/>
        <w:ind w:left="1069" w:firstLine="0"/>
        <w:rPr>
          <w:b/>
        </w:rPr>
      </w:pPr>
    </w:p>
    <w:p w:rsidR="007A5554" w:rsidRPr="00957C65" w:rsidRDefault="007A5554" w:rsidP="00957C65">
      <w:pPr>
        <w:pStyle w:val="Prrafodelista"/>
        <w:numPr>
          <w:ilvl w:val="0"/>
          <w:numId w:val="13"/>
        </w:numPr>
        <w:rPr>
          <w:b/>
        </w:rPr>
      </w:pPr>
      <w:r w:rsidRPr="00957C65">
        <w:rPr>
          <w:b/>
        </w:rPr>
        <w:t>Aplicación empresarial web</w:t>
      </w:r>
    </w:p>
    <w:p w:rsidR="007A5554" w:rsidRPr="004A4749" w:rsidRDefault="007A5554" w:rsidP="007A5554">
      <w:r w:rsidRPr="004A4749">
        <w:t xml:space="preserve">Para </w:t>
      </w:r>
      <w:r>
        <w:t>la implementación de la aplicación</w:t>
      </w:r>
      <w:r w:rsidRPr="004A4749">
        <w:t xml:space="preserve"> </w:t>
      </w:r>
      <w:r w:rsidR="00CB20A1">
        <w:t>n</w:t>
      </w:r>
      <w:r>
        <w:t xml:space="preserve">o habrá necesidad </w:t>
      </w:r>
      <w:r w:rsidR="005D23A2">
        <w:t xml:space="preserve">de inversiones adicionales a </w:t>
      </w:r>
      <w:r w:rsidR="005D23A2" w:rsidRPr="005D23A2">
        <w:t>solicitar los servicios de hospedaje web, el cual tiene un costo de 14 dólares mensuales</w:t>
      </w:r>
      <w:r>
        <w:t>.</w:t>
      </w:r>
      <w:r w:rsidRPr="004A4749">
        <w:t xml:space="preserve"> Al ser una aplicación web, </w:t>
      </w:r>
      <w:r w:rsidR="00CB20A1" w:rsidRPr="00CB20A1">
        <w:t>se utilizara la in</w:t>
      </w:r>
      <w:r w:rsidR="00CB20A1">
        <w:t>fraestructura tecnología existe sin</w:t>
      </w:r>
      <w:r w:rsidRPr="004A4749">
        <w:t xml:space="preserve"> preocuparse por las características de las computadoras, ya que la aplicación corre sobre cualquier dispositivo.</w:t>
      </w:r>
    </w:p>
    <w:p w:rsidR="00796141" w:rsidRPr="004A4749" w:rsidRDefault="005D23A2" w:rsidP="00A82268">
      <w:r>
        <w:t xml:space="preserve">En conclusión </w:t>
      </w:r>
      <w:r w:rsidR="00920E80">
        <w:t>a</w:t>
      </w:r>
      <w:r w:rsidR="00A82268" w:rsidRPr="004A4749">
        <w:t xml:space="preserve">l comparar ambas propuestas se poder ver que la alternativa </w:t>
      </w:r>
      <w:r w:rsidR="00920E80">
        <w:t>de la a</w:t>
      </w:r>
      <w:r w:rsidR="00920E80" w:rsidRPr="00920E80">
        <w:t>plicación empresarial web</w:t>
      </w:r>
      <w:r w:rsidR="00920E80">
        <w:t xml:space="preserve"> </w:t>
      </w:r>
      <w:r w:rsidR="00A82268" w:rsidRPr="004A4749">
        <w:t xml:space="preserve">es la </w:t>
      </w:r>
      <w:r w:rsidR="00920E80">
        <w:t xml:space="preserve">más viable </w:t>
      </w:r>
      <w:r w:rsidR="00D12A0B">
        <w:t>económicamente.</w:t>
      </w:r>
    </w:p>
    <w:p w:rsidR="00796141" w:rsidRPr="004A4749" w:rsidRDefault="00796141" w:rsidP="00537C62">
      <w:pPr>
        <w:pStyle w:val="Ttulo2"/>
      </w:pPr>
      <w:bookmarkStart w:id="16" w:name="_Toc381056267"/>
      <w:r w:rsidRPr="004A4749">
        <w:t>Presentación de la metodología</w:t>
      </w:r>
      <w:bookmarkEnd w:id="16"/>
    </w:p>
    <w:p w:rsidR="00537C62" w:rsidRPr="004A4749" w:rsidRDefault="00537C62" w:rsidP="00F14081">
      <w:r w:rsidRPr="004A4749">
        <w:t>Es importante elegir un</w:t>
      </w:r>
      <w:r w:rsidR="00F14081">
        <w:t xml:space="preserve"> modelo de</w:t>
      </w:r>
      <w:r w:rsidRPr="004A4749">
        <w:t xml:space="preserve"> ciclo de vida de desarrollo de software adecuado ya que todas las actividades del proyecto se derivan de este proceso. </w:t>
      </w:r>
      <w:r w:rsidR="00F14081">
        <w:t>Este</w:t>
      </w:r>
      <w:r w:rsidRPr="004A4749">
        <w:t xml:space="preserve"> modelo define las fases </w:t>
      </w:r>
      <w:r w:rsidR="00F14081">
        <w:t>por las que pasa un</w:t>
      </w:r>
      <w:r w:rsidRPr="004A4749">
        <w:t xml:space="preserve"> proyecto de desarrollo de software. La metodología </w:t>
      </w:r>
      <w:r w:rsidR="00833302">
        <w:t>que se</w:t>
      </w:r>
      <w:r w:rsidR="009B323B">
        <w:t xml:space="preserve"> </w:t>
      </w:r>
      <w:r w:rsidR="00833302">
        <w:t>seguirá</w:t>
      </w:r>
      <w:r w:rsidR="009B323B">
        <w:t xml:space="preserve"> </w:t>
      </w:r>
      <w:r w:rsidR="006D2A0E">
        <w:t xml:space="preserve">para desarrollar la aplicación </w:t>
      </w:r>
      <w:r w:rsidRPr="004A4749">
        <w:t>se basa en una combinación de</w:t>
      </w:r>
      <w:r w:rsidR="00EE4B9C">
        <w:t>l</w:t>
      </w:r>
      <w:r w:rsidRPr="004A4749">
        <w:t xml:space="preserve"> </w:t>
      </w:r>
      <w:r w:rsidR="00721223">
        <w:t>modelo</w:t>
      </w:r>
      <w:r w:rsidRPr="004A4749">
        <w:t xml:space="preserve"> de cascada y </w:t>
      </w:r>
      <w:r w:rsidR="001B6D2F">
        <w:t>d</w:t>
      </w:r>
      <w:r w:rsidR="00EE4B9C">
        <w:t>el</w:t>
      </w:r>
      <w:r w:rsidRPr="004A4749">
        <w:t xml:space="preserve"> </w:t>
      </w:r>
      <w:r w:rsidR="00721223">
        <w:t>modelo</w:t>
      </w:r>
      <w:r w:rsidRPr="004A4749">
        <w:t xml:space="preserve"> ágil.</w:t>
      </w:r>
    </w:p>
    <w:p w:rsidR="00537C62" w:rsidRDefault="00537C62" w:rsidP="00D46C30">
      <w:pPr>
        <w:spacing w:after="0"/>
        <w:ind w:firstLine="709"/>
      </w:pPr>
      <w:r w:rsidRPr="004A4749">
        <w:t xml:space="preserve">En </w:t>
      </w:r>
      <w:r w:rsidR="008E62CA">
        <w:t>el modelo</w:t>
      </w:r>
      <w:r w:rsidRPr="004A4749">
        <w:t xml:space="preserve"> de casca</w:t>
      </w:r>
      <w:r w:rsidR="008E62CA">
        <w:t>da las etapas son secuenciales y lineales. U</w:t>
      </w:r>
      <w:r w:rsidRPr="004A4749">
        <w:t>na etapa no em</w:t>
      </w:r>
      <w:r w:rsidR="008E62CA">
        <w:t>pieza hasta que la otra termine</w:t>
      </w:r>
      <w:r w:rsidRPr="004A4749">
        <w:t>. Es</w:t>
      </w:r>
      <w:r w:rsidR="008E62CA">
        <w:t>te es</w:t>
      </w:r>
      <w:r w:rsidRPr="004A4749">
        <w:t xml:space="preserve"> el modelo más antiguo y sirve como base para otros modelos de ciclos de vida. </w:t>
      </w:r>
      <w:r w:rsidR="007859DA">
        <w:t>La f</w:t>
      </w:r>
      <w:r w:rsidR="006F2193">
        <w:t xml:space="preserve">igura 1 </w:t>
      </w:r>
      <w:r w:rsidR="00D46C30">
        <w:t>muestra</w:t>
      </w:r>
      <w:r w:rsidR="006F2193">
        <w:t xml:space="preserve"> las fases de este modelo.</w:t>
      </w:r>
    </w:p>
    <w:p w:rsidR="00D46C30" w:rsidRDefault="00D46C30" w:rsidP="00D46C30">
      <w:pPr>
        <w:pStyle w:val="Epgrafe"/>
      </w:pPr>
      <w:bookmarkStart w:id="17" w:name="_Toc381055977"/>
      <w:bookmarkStart w:id="18" w:name="_Toc381056088"/>
      <w:r>
        <w:t xml:space="preserve">Figura </w:t>
      </w:r>
      <w:fldSimple w:instr=" SEQ Figura \* ARABIC ">
        <w:r w:rsidR="00B40EA3">
          <w:rPr>
            <w:noProof/>
          </w:rPr>
          <w:t>1</w:t>
        </w:r>
      </w:fldSimple>
      <w:r>
        <w:t xml:space="preserve">. </w:t>
      </w:r>
      <w:r w:rsidR="001B6D2F">
        <w:t>Modelo del c</w:t>
      </w:r>
      <w:r w:rsidR="003E47A9">
        <w:t>iclo de v</w:t>
      </w:r>
      <w:r w:rsidRPr="00D46C30">
        <w:t>ida</w:t>
      </w:r>
      <w:r>
        <w:t xml:space="preserve"> de cascada</w:t>
      </w:r>
      <w:bookmarkEnd w:id="17"/>
      <w:bookmarkEnd w:id="18"/>
    </w:p>
    <w:p w:rsidR="00313E9E" w:rsidRDefault="006F2193" w:rsidP="006F2193">
      <w:pPr>
        <w:ind w:firstLine="0"/>
        <w:jc w:val="center"/>
      </w:pPr>
      <w:r>
        <w:rPr>
          <w:noProof/>
          <w:lang w:eastAsia="es-MX"/>
        </w:rPr>
        <w:drawing>
          <wp:inline distT="0" distB="0" distL="0" distR="0" wp14:anchorId="23C26D88" wp14:editId="5339C705">
            <wp:extent cx="2452267" cy="1572752"/>
            <wp:effectExtent l="0" t="0" r="5715" b="889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451454" cy="1572231"/>
                    </a:xfrm>
                    <a:prstGeom prst="rect">
                      <a:avLst/>
                    </a:prstGeom>
                  </pic:spPr>
                </pic:pic>
              </a:graphicData>
            </a:graphic>
          </wp:inline>
        </w:drawing>
      </w:r>
    </w:p>
    <w:p w:rsidR="00D46C30" w:rsidRPr="004A4749" w:rsidRDefault="00D46C30" w:rsidP="00D46C30">
      <w:pPr>
        <w:pStyle w:val="Fuenteimagenes"/>
      </w:pPr>
      <w:r>
        <w:t xml:space="preserve">Fuente: </w:t>
      </w:r>
      <w:r w:rsidRPr="00D46C30">
        <w:t>http://blog.iedge.eu/tecnologia-sistemas-informacion/desarrollo/pablo-almunia-ciclo-de-vida-en-el-desarrollo-de-software-primera-parte/</w:t>
      </w:r>
    </w:p>
    <w:p w:rsidR="00537C62" w:rsidRDefault="00537C62" w:rsidP="00537C62">
      <w:r w:rsidRPr="004A4749">
        <w:t xml:space="preserve">En una metodología ágil las etapas son cíclicas y cortas permitiendo un mejor control del desarrollo. Se generan las tareas del </w:t>
      </w:r>
      <w:r w:rsidR="00585963">
        <w:t>proyecto</w:t>
      </w:r>
      <w:r w:rsidRPr="004A4749">
        <w:t xml:space="preserve"> en una pila</w:t>
      </w:r>
      <w:r w:rsidR="00585963">
        <w:t xml:space="preserve"> llamada Backlog</w:t>
      </w:r>
      <w:r w:rsidRPr="004A4749">
        <w:t xml:space="preserve">. </w:t>
      </w:r>
      <w:r w:rsidR="006A618F">
        <w:t>Los</w:t>
      </w:r>
      <w:r w:rsidRPr="004A4749">
        <w:t xml:space="preserve"> miembro</w:t>
      </w:r>
      <w:r w:rsidR="006A618F">
        <w:t xml:space="preserve">s </w:t>
      </w:r>
      <w:r w:rsidRPr="004A4749">
        <w:t xml:space="preserve">del equipo </w:t>
      </w:r>
      <w:r w:rsidR="006A618F">
        <w:t>se reparten las</w:t>
      </w:r>
      <w:r w:rsidRPr="004A4749">
        <w:t xml:space="preserve"> tareas</w:t>
      </w:r>
      <w:r w:rsidR="00000B47">
        <w:t xml:space="preserve"> que pueden hacer</w:t>
      </w:r>
      <w:r w:rsidRPr="004A4749">
        <w:t xml:space="preserve"> </w:t>
      </w:r>
      <w:r w:rsidR="00000B47">
        <w:t>en</w:t>
      </w:r>
      <w:r w:rsidR="00585963">
        <w:t xml:space="preserve"> </w:t>
      </w:r>
      <w:r w:rsidR="001A4A75">
        <w:t>procesos</w:t>
      </w:r>
      <w:r w:rsidR="00585963">
        <w:t xml:space="preserve"> </w:t>
      </w:r>
      <w:r w:rsidR="00965524">
        <w:t xml:space="preserve">diarios, </w:t>
      </w:r>
      <w:r w:rsidR="00585963">
        <w:t>sprint</w:t>
      </w:r>
      <w:r w:rsidR="00965524">
        <w:t xml:space="preserve"> </w:t>
      </w:r>
      <w:r w:rsidR="001706A0">
        <w:t>corto</w:t>
      </w:r>
      <w:r w:rsidR="001A4A75">
        <w:t xml:space="preserve">. </w:t>
      </w:r>
      <w:r w:rsidRPr="004A4749">
        <w:t>Si se tiene que hacer una modificación se regresa</w:t>
      </w:r>
      <w:r w:rsidR="001A4A75">
        <w:t xml:space="preserve"> la tarea</w:t>
      </w:r>
      <w:r w:rsidRPr="004A4749">
        <w:t xml:space="preserve"> a la pila del </w:t>
      </w:r>
      <w:r w:rsidR="001A4A75">
        <w:t>Back</w:t>
      </w:r>
      <w:r w:rsidR="00F66A95" w:rsidRPr="004A4749">
        <w:t>log</w:t>
      </w:r>
      <w:r w:rsidRPr="004A4749">
        <w:t xml:space="preserve">. En </w:t>
      </w:r>
      <w:r w:rsidR="00965524">
        <w:t>cada s</w:t>
      </w:r>
      <w:r w:rsidRPr="004A4749">
        <w:t>print</w:t>
      </w:r>
      <w:r w:rsidR="00965524">
        <w:t xml:space="preserve"> largo</w:t>
      </w:r>
      <w:r w:rsidRPr="004A4749">
        <w:t xml:space="preserve"> se cumplen </w:t>
      </w:r>
      <w:r w:rsidR="00965524">
        <w:t>una funcionalidad</w:t>
      </w:r>
      <w:r w:rsidRPr="004A4749">
        <w:t xml:space="preserve"> del proyecto, hasta terminar con un producto completo.</w:t>
      </w:r>
      <w:r w:rsidR="007859DA">
        <w:t xml:space="preserve"> La f</w:t>
      </w:r>
      <w:r w:rsidR="00965524">
        <w:t>igura 2 muestra las fases de este modelo.</w:t>
      </w:r>
    </w:p>
    <w:p w:rsidR="00D27460" w:rsidRDefault="00D27460" w:rsidP="00D27460">
      <w:pPr>
        <w:pStyle w:val="Epgrafe"/>
      </w:pPr>
      <w:bookmarkStart w:id="19" w:name="_Toc381055978"/>
      <w:bookmarkStart w:id="20" w:name="_Toc381056089"/>
      <w:r>
        <w:t xml:space="preserve">Figura </w:t>
      </w:r>
      <w:fldSimple w:instr=" SEQ Figura \* ARABIC ">
        <w:r w:rsidR="00B40EA3">
          <w:rPr>
            <w:noProof/>
          </w:rPr>
          <w:t>2</w:t>
        </w:r>
      </w:fldSimple>
      <w:r>
        <w:t xml:space="preserve">. </w:t>
      </w:r>
      <w:r w:rsidR="001B6D2F" w:rsidRPr="001B6D2F">
        <w:t xml:space="preserve">Modelo del ciclo </w:t>
      </w:r>
      <w:r w:rsidR="003E47A9">
        <w:t>de v</w:t>
      </w:r>
      <w:r>
        <w:t>ida ágil</w:t>
      </w:r>
      <w:bookmarkEnd w:id="19"/>
      <w:bookmarkEnd w:id="20"/>
    </w:p>
    <w:p w:rsidR="00313E9E" w:rsidRDefault="00D27460" w:rsidP="00D27460">
      <w:pPr>
        <w:ind w:firstLine="0"/>
        <w:jc w:val="center"/>
      </w:pPr>
      <w:r>
        <w:rPr>
          <w:noProof/>
          <w:lang w:eastAsia="es-MX"/>
        </w:rPr>
        <w:drawing>
          <wp:inline distT="0" distB="0" distL="0" distR="0" wp14:anchorId="035E44A1" wp14:editId="6918D505">
            <wp:extent cx="5188688" cy="2232838"/>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t="4509" b="9427"/>
                    <a:stretch/>
                  </pic:blipFill>
                  <pic:spPr bwMode="auto">
                    <a:xfrm>
                      <a:off x="0" y="0"/>
                      <a:ext cx="5183115" cy="2230440"/>
                    </a:xfrm>
                    <a:prstGeom prst="rect">
                      <a:avLst/>
                    </a:prstGeom>
                    <a:ln>
                      <a:noFill/>
                    </a:ln>
                    <a:extLst>
                      <a:ext uri="{53640926-AAD7-44D8-BBD7-CCE9431645EC}">
                        <a14:shadowObscured xmlns:a14="http://schemas.microsoft.com/office/drawing/2010/main"/>
                      </a:ext>
                    </a:extLst>
                  </pic:spPr>
                </pic:pic>
              </a:graphicData>
            </a:graphic>
          </wp:inline>
        </w:drawing>
      </w:r>
    </w:p>
    <w:p w:rsidR="00737935" w:rsidRPr="004A4749" w:rsidRDefault="00737935" w:rsidP="00737935">
      <w:pPr>
        <w:pStyle w:val="Fuenteimagenes"/>
      </w:pPr>
      <w:r>
        <w:t xml:space="preserve">Fuente: </w:t>
      </w:r>
      <w:r w:rsidRPr="00737935">
        <w:t>http://conversisconsulting.com/category/desarrollo-agil/</w:t>
      </w:r>
    </w:p>
    <w:p w:rsidR="00FA262E" w:rsidRPr="004A4749" w:rsidRDefault="00FA262E" w:rsidP="00FA262E">
      <w:r w:rsidRPr="004A4749">
        <w:t xml:space="preserve">Esta combinación dará como resultado una metodología “Híbrida Ágil”. </w:t>
      </w:r>
    </w:p>
    <w:p w:rsidR="00FA262E" w:rsidRPr="004A4749" w:rsidRDefault="00FA262E" w:rsidP="00FA262E">
      <w:r w:rsidRPr="004A4749">
        <w:t>A continuación se detalla cada una de las fases de la metodología adaptada.</w:t>
      </w:r>
      <w:r w:rsidR="001706A0" w:rsidRPr="001706A0">
        <w:t xml:space="preserve"> </w:t>
      </w:r>
      <w:r w:rsidR="001706A0" w:rsidRPr="004A4749">
        <w:t>Se usara la metodología de cascada para la recopilación de requisitos, la elaboración de diseño y la elección de la arquitectura. En la etapa de ejecución se seguirá la metodología Scrum para el desarrollo de prototipos, pruebas y liberaciones.</w:t>
      </w:r>
    </w:p>
    <w:p w:rsidR="007F43B1" w:rsidRPr="004A4749" w:rsidRDefault="007F43B1" w:rsidP="007F43B1">
      <w:pPr>
        <w:pStyle w:val="Prrafodelista"/>
        <w:numPr>
          <w:ilvl w:val="0"/>
          <w:numId w:val="15"/>
        </w:numPr>
        <w:rPr>
          <w:b/>
        </w:rPr>
      </w:pPr>
      <w:r w:rsidRPr="004A4749">
        <w:rPr>
          <w:b/>
        </w:rPr>
        <w:t>Planificación.</w:t>
      </w:r>
    </w:p>
    <w:p w:rsidR="007F43B1" w:rsidRPr="004A4749" w:rsidRDefault="007F43B1" w:rsidP="007F43B1">
      <w:r w:rsidRPr="004A4749">
        <w:t>En esta fase se identifica el patrocinador del proyecto, las prioridades del proyecto, el alcance, los objetivos y los recursos con que se cuentan. Se hace el estudio la factibilidad para llevarlo a cabo y se definen los roles de los participantes en el proyecto.</w:t>
      </w:r>
    </w:p>
    <w:p w:rsidR="007F43B1" w:rsidRPr="004A4749" w:rsidRDefault="007F43B1" w:rsidP="007F43B1">
      <w:pPr>
        <w:pStyle w:val="Prrafodelista"/>
        <w:numPr>
          <w:ilvl w:val="0"/>
          <w:numId w:val="15"/>
        </w:numPr>
        <w:rPr>
          <w:b/>
        </w:rPr>
      </w:pPr>
      <w:r w:rsidRPr="004A4749">
        <w:rPr>
          <w:b/>
        </w:rPr>
        <w:t>Análisis de requerimientos.</w:t>
      </w:r>
    </w:p>
    <w:p w:rsidR="007F43B1" w:rsidRPr="004A4749" w:rsidRDefault="007F43B1" w:rsidP="007F43B1">
      <w:r w:rsidRPr="004A4749">
        <w:t>En esta fase se entrevistan los usuarios finales, se fijan los objetivos que la empresa requiere del sistema y se detallan sus funcionalidades. Se debe asegurar de que los que solicitan el programa comprendan claramente el alcance del proyecto.</w:t>
      </w:r>
    </w:p>
    <w:p w:rsidR="007F43B1" w:rsidRPr="004A4749" w:rsidRDefault="00341E90" w:rsidP="00341E90">
      <w:pPr>
        <w:pStyle w:val="Prrafodelista"/>
        <w:numPr>
          <w:ilvl w:val="0"/>
          <w:numId w:val="15"/>
        </w:numPr>
        <w:rPr>
          <w:b/>
        </w:rPr>
      </w:pPr>
      <w:r w:rsidRPr="004A4749">
        <w:rPr>
          <w:b/>
        </w:rPr>
        <w:t>Arquitectura y diseño.</w:t>
      </w:r>
    </w:p>
    <w:p w:rsidR="005B1F37" w:rsidRPr="004A4749" w:rsidRDefault="007F43B1" w:rsidP="007F43B1">
      <w:r w:rsidRPr="004A4749">
        <w:t>En esta fase los requerimientos se traducen en aplicaciones, se toma una decisión de la arquitectura física y lógica del</w:t>
      </w:r>
      <w:r w:rsidR="002E04C2">
        <w:t xml:space="preserve"> proyecto como Cliente-Servidor</w:t>
      </w:r>
      <w:r w:rsidRPr="004A4749">
        <w:t>. La plataforma que se implem</w:t>
      </w:r>
      <w:r w:rsidR="002E04C2">
        <w:t xml:space="preserve">entara, como .NET o PHP/MySQL. Y </w:t>
      </w:r>
      <w:r w:rsidRPr="004A4749">
        <w:t xml:space="preserve">el patrón de diseño que se seguirá, como </w:t>
      </w:r>
      <w:proofErr w:type="spellStart"/>
      <w:r w:rsidRPr="004A4749">
        <w:t>MVC</w:t>
      </w:r>
      <w:proofErr w:type="spellEnd"/>
      <w:r w:rsidRPr="004A4749">
        <w:t xml:space="preserve"> o </w:t>
      </w:r>
      <w:proofErr w:type="spellStart"/>
      <w:r w:rsidR="00BF69A0">
        <w:t>MVVM</w:t>
      </w:r>
      <w:proofErr w:type="spellEnd"/>
      <w:r w:rsidRPr="004A4749">
        <w:t xml:space="preserve">. También se diseñan </w:t>
      </w:r>
      <w:r w:rsidR="002E04C2" w:rsidRPr="004A4749">
        <w:t>los mecanismos</w:t>
      </w:r>
      <w:r w:rsidRPr="004A4749">
        <w:t xml:space="preserve"> de seguridad del sistema y </w:t>
      </w:r>
      <w:r w:rsidR="00BD1846">
        <w:t>sus</w:t>
      </w:r>
      <w:r w:rsidRPr="004A4749">
        <w:t xml:space="preserve"> reglas de acceso</w:t>
      </w:r>
      <w:r w:rsidR="00EB2FC9" w:rsidRPr="004A4749">
        <w:t>.</w:t>
      </w:r>
    </w:p>
    <w:p w:rsidR="00990B70" w:rsidRPr="004A4749" w:rsidRDefault="00990B70" w:rsidP="00990B70">
      <w:pPr>
        <w:pStyle w:val="Prrafodelista"/>
        <w:numPr>
          <w:ilvl w:val="0"/>
          <w:numId w:val="15"/>
        </w:numPr>
        <w:rPr>
          <w:b/>
        </w:rPr>
      </w:pPr>
      <w:r w:rsidRPr="004A4749">
        <w:rPr>
          <w:b/>
        </w:rPr>
        <w:t>Desarrollo y depuración.</w:t>
      </w:r>
    </w:p>
    <w:p w:rsidR="008971D7" w:rsidRDefault="00990B70" w:rsidP="008971D7">
      <w:r w:rsidRPr="004A4749">
        <w:t xml:space="preserve">En esta fase se inicia el proceso de codificación y depuración del código. Se desarrolla la interfaz de usuario y la inteligencia de la capa del negocio. En esta fase se pueden aplicar metodologías como </w:t>
      </w:r>
      <w:proofErr w:type="spellStart"/>
      <w:r w:rsidRPr="004A4749">
        <w:t>TDD</w:t>
      </w:r>
      <w:proofErr w:type="spellEnd"/>
      <w:r w:rsidRPr="004A4749">
        <w:t xml:space="preserve">. </w:t>
      </w:r>
    </w:p>
    <w:p w:rsidR="00990B70" w:rsidRPr="008971D7" w:rsidRDefault="00AF2D49" w:rsidP="008971D7">
      <w:pPr>
        <w:pStyle w:val="Prrafodelista"/>
        <w:numPr>
          <w:ilvl w:val="0"/>
          <w:numId w:val="15"/>
        </w:numPr>
        <w:rPr>
          <w:b/>
        </w:rPr>
      </w:pPr>
      <w:r w:rsidRPr="008971D7">
        <w:rPr>
          <w:b/>
        </w:rPr>
        <w:t>Pruebas.</w:t>
      </w:r>
    </w:p>
    <w:p w:rsidR="00EB2FC9" w:rsidRPr="004A4749" w:rsidRDefault="00990B70" w:rsidP="00990B70">
      <w:r w:rsidRPr="004A4749">
        <w:t>En esta fase se simula el código mediante pruebas unitarias, se obtiene una idea de la rapidez del mismo y de la facilidad o dificultad que tendría el agregar un nuevo módulo al sistema, así como seria su mantenimiento. También se podrá hacer la observación de algún cambio por parte del cliente a la aplicación.</w:t>
      </w:r>
    </w:p>
    <w:p w:rsidR="00AF2D49" w:rsidRPr="004A4749" w:rsidRDefault="00AF2D49" w:rsidP="00AF2D49">
      <w:pPr>
        <w:pStyle w:val="Prrafodelista"/>
        <w:numPr>
          <w:ilvl w:val="0"/>
          <w:numId w:val="15"/>
        </w:numPr>
        <w:rPr>
          <w:b/>
        </w:rPr>
      </w:pPr>
      <w:r w:rsidRPr="004A4749">
        <w:rPr>
          <w:b/>
        </w:rPr>
        <w:t>Lanzamiento.</w:t>
      </w:r>
    </w:p>
    <w:p w:rsidR="00AF2D49" w:rsidRPr="004A4749" w:rsidRDefault="00AF2D49" w:rsidP="00AF2D49">
      <w:r w:rsidRPr="004A4749">
        <w:t>En esta fase el lanzamiento del código es incremental a cada sprint de la metodología ágil. En cada incremento se realiza la documentación y los respaldos. Una vez que se realizan el último sprint el sistema está listo para ser liberado, se instala, en este caso un hospedaje web, se forma a los usuarios y se cierra el proyecto.</w:t>
      </w:r>
    </w:p>
    <w:p w:rsidR="004966B1" w:rsidRDefault="00AF2D49" w:rsidP="004966B1">
      <w:r w:rsidRPr="004A4749">
        <w:lastRenderedPageBreak/>
        <w:t xml:space="preserve">A continuación la </w:t>
      </w:r>
      <w:r w:rsidR="007859DA">
        <w:t>figura 3</w:t>
      </w:r>
      <w:r w:rsidRPr="004A4749">
        <w:t xml:space="preserve"> muestra el diagrama del ciclo de vida de la metodología “Híbrida Ágil”.</w:t>
      </w:r>
    </w:p>
    <w:p w:rsidR="004966B1" w:rsidRDefault="004966B1" w:rsidP="004966B1">
      <w:pPr>
        <w:pStyle w:val="Epgrafe"/>
      </w:pPr>
      <w:bookmarkStart w:id="21" w:name="_Toc381055979"/>
      <w:bookmarkStart w:id="22" w:name="_Toc381056090"/>
      <w:r>
        <w:t xml:space="preserve">Figura </w:t>
      </w:r>
      <w:fldSimple w:instr=" SEQ Figura \* ARABIC ">
        <w:r w:rsidR="00B40EA3">
          <w:rPr>
            <w:noProof/>
          </w:rPr>
          <w:t>3</w:t>
        </w:r>
      </w:fldSimple>
      <w:r>
        <w:t xml:space="preserve">. </w:t>
      </w:r>
      <w:r w:rsidRPr="001D529F">
        <w:t>Ciclo de Vida “Híbrida Ágil”.</w:t>
      </w:r>
      <w:bookmarkEnd w:id="21"/>
      <w:bookmarkEnd w:id="22"/>
    </w:p>
    <w:p w:rsidR="002E0D6B" w:rsidRDefault="00510C41" w:rsidP="002E0D6B">
      <w:pPr>
        <w:ind w:firstLine="0"/>
      </w:pPr>
      <w:r>
        <w:rPr>
          <w:noProof/>
          <w:lang w:eastAsia="es-MX"/>
        </w:rPr>
        <mc:AlternateContent>
          <mc:Choice Requires="wps">
            <w:drawing>
              <wp:anchor distT="0" distB="0" distL="114300" distR="114300" simplePos="0" relativeHeight="251670016" behindDoc="0" locked="0" layoutInCell="1" allowOverlap="1" wp14:anchorId="17250B6A" wp14:editId="03338E65">
                <wp:simplePos x="0" y="0"/>
                <wp:positionH relativeFrom="column">
                  <wp:posOffset>3705225</wp:posOffset>
                </wp:positionH>
                <wp:positionV relativeFrom="paragraph">
                  <wp:posOffset>2833370</wp:posOffset>
                </wp:positionV>
                <wp:extent cx="438150" cy="480060"/>
                <wp:effectExtent l="17145" t="20955" r="17145" b="17145"/>
                <wp:wrapNone/>
                <wp:docPr id="37" name="37 Flecha doblada hacia arriba"/>
                <wp:cNvGraphicFramePr/>
                <a:graphic xmlns:a="http://schemas.openxmlformats.org/drawingml/2006/main">
                  <a:graphicData uri="http://schemas.microsoft.com/office/word/2010/wordprocessingShape">
                    <wps:wsp>
                      <wps:cNvSpPr/>
                      <wps:spPr>
                        <a:xfrm rot="16200000">
                          <a:off x="0" y="0"/>
                          <a:ext cx="438150" cy="480060"/>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7 Flecha doblada hacia arriba" o:spid="_x0000_s1026" style="position:absolute;margin-left:291.75pt;margin-top:223.1pt;width:34.5pt;height:37.8pt;rotation:-90;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8150,48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" path="m,370523r273844,l273844,109538r-54769,l328613,,438150,109538r-54769,l383381,480060,,480060,,370523xe" fillcolor="#4f81bd [3204]" strokecolor="#243f60 [1604]" strokeweight="2pt">
                <v:path arrowok="t" o:connecttype="custom" o:connectlocs="0,370523;273844,370523;273844,109538;219075,109538;328613,0;438150,109538;383381,109538;383381,480060;0,480060;0,370523" o:connectangles="0,0,0,0,0,0,0,0,0,0"/>
              </v:shape>
            </w:pict>
          </mc:Fallback>
        </mc:AlternateContent>
      </w:r>
      <w:r>
        <w:rPr>
          <w:noProof/>
          <w:lang w:eastAsia="es-MX"/>
        </w:rPr>
        <mc:AlternateContent>
          <mc:Choice Requires="wps">
            <w:drawing>
              <wp:anchor distT="0" distB="0" distL="114300" distR="114300" simplePos="0" relativeHeight="251672064" behindDoc="0" locked="0" layoutInCell="1" allowOverlap="1" wp14:anchorId="4EAA20B2" wp14:editId="6FB53E54">
                <wp:simplePos x="0" y="0"/>
                <wp:positionH relativeFrom="column">
                  <wp:posOffset>4502785</wp:posOffset>
                </wp:positionH>
                <wp:positionV relativeFrom="paragraph">
                  <wp:posOffset>3623945</wp:posOffset>
                </wp:positionV>
                <wp:extent cx="438150" cy="480060"/>
                <wp:effectExtent l="17145" t="20955" r="17145" b="17145"/>
                <wp:wrapNone/>
                <wp:docPr id="39" name="39 Flecha doblada hacia arriba"/>
                <wp:cNvGraphicFramePr/>
                <a:graphic xmlns:a="http://schemas.openxmlformats.org/drawingml/2006/main">
                  <a:graphicData uri="http://schemas.microsoft.com/office/word/2010/wordprocessingShape">
                    <wps:wsp>
                      <wps:cNvSpPr/>
                      <wps:spPr>
                        <a:xfrm rot="16200000">
                          <a:off x="0" y="0"/>
                          <a:ext cx="438150" cy="480060"/>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9 Flecha doblada hacia arriba" o:spid="_x0000_s1026" style="position:absolute;margin-left:354.55pt;margin-top:285.35pt;width:34.5pt;height:37.8pt;rotation:-90;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8150,48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" path="m,370523r273844,l273844,109538r-54769,l328613,,438150,109538r-54769,l383381,480060,,480060,,370523xe" fillcolor="#4f81bd [3204]" strokecolor="#243f60 [1604]" strokeweight="2pt">
                <v:path arrowok="t" o:connecttype="custom" o:connectlocs="0,370523;273844,370523;273844,109538;219075,109538;328613,0;438150,109538;383381,109538;383381,480060;0,480060;0,370523" o:connectangles="0,0,0,0,0,0,0,0,0,0"/>
              </v:shape>
            </w:pict>
          </mc:Fallback>
        </mc:AlternateContent>
      </w:r>
      <w:r w:rsidR="002E0D6B">
        <w:rPr>
          <w:noProof/>
          <w:lang w:eastAsia="es-MX"/>
        </w:rPr>
        <w:drawing>
          <wp:inline distT="0" distB="0" distL="0" distR="0" wp14:anchorId="7A40276F" wp14:editId="0A35BB79">
            <wp:extent cx="5840730" cy="495046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40730" cy="4950460"/>
                    </a:xfrm>
                    <a:prstGeom prst="rect">
                      <a:avLst/>
                    </a:prstGeom>
                    <a:noFill/>
                  </pic:spPr>
                </pic:pic>
              </a:graphicData>
            </a:graphic>
          </wp:inline>
        </w:drawing>
      </w:r>
    </w:p>
    <w:p w:rsidR="00E24355" w:rsidRPr="004A4749" w:rsidRDefault="00E24355" w:rsidP="002E0D6B">
      <w:pPr>
        <w:ind w:firstLine="0"/>
      </w:pPr>
    </w:p>
    <w:p w:rsidR="00796141" w:rsidRDefault="00796141" w:rsidP="006000EE">
      <w:pPr>
        <w:pStyle w:val="Ttulo2"/>
      </w:pPr>
      <w:bookmarkStart w:id="23" w:name="_Toc381056268"/>
      <w:r w:rsidRPr="004A4749">
        <w:t>Plan de trabajo y cronograma de actividades</w:t>
      </w:r>
      <w:bookmarkEnd w:id="23"/>
    </w:p>
    <w:p w:rsidR="0038011C" w:rsidRPr="0038011C" w:rsidRDefault="0038011C" w:rsidP="0038011C">
      <w:r>
        <w:t xml:space="preserve">LA tabla </w:t>
      </w:r>
    </w:p>
    <w:p w:rsidR="0058657E" w:rsidRDefault="0058657E" w:rsidP="0058657E">
      <w:pPr>
        <w:pStyle w:val="Epgrafe"/>
      </w:pPr>
      <w:bookmarkStart w:id="24" w:name="_Toc381055980"/>
      <w:bookmarkStart w:id="25" w:name="_Toc381056091"/>
      <w:r>
        <w:t xml:space="preserve">Tabla </w:t>
      </w:r>
      <w:fldSimple w:instr=" SEQ Tabla \* ARABIC ">
        <w:r w:rsidR="00BA7A2D">
          <w:rPr>
            <w:noProof/>
          </w:rPr>
          <w:t>2</w:t>
        </w:r>
      </w:fldSimple>
      <w:r>
        <w:t xml:space="preserve">. </w:t>
      </w:r>
      <w:r w:rsidRPr="0022030D">
        <w:t>Programa de Hitos</w:t>
      </w:r>
      <w:bookmarkEnd w:id="24"/>
      <w:bookmarkEnd w:id="25"/>
    </w:p>
    <w:tbl>
      <w:tblPr>
        <w:tblStyle w:val="Style2"/>
        <w:tblW w:w="0" w:type="auto"/>
        <w:tblLook w:val="04A0" w:firstRow="1" w:lastRow="0" w:firstColumn="1" w:lastColumn="0" w:noHBand="0" w:noVBand="1"/>
      </w:tblPr>
      <w:tblGrid>
        <w:gridCol w:w="643"/>
        <w:gridCol w:w="3699"/>
        <w:gridCol w:w="2883"/>
      </w:tblGrid>
      <w:tr w:rsidR="0038011C" w:rsidRPr="001B2EC8" w:rsidTr="002435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38011C" w:rsidRPr="001B2EC8" w:rsidRDefault="0038011C" w:rsidP="002435B3">
            <w:pPr>
              <w:ind w:firstLine="0"/>
              <w:rPr>
                <w:lang w:val="es-ES_tradnl"/>
              </w:rPr>
            </w:pPr>
            <w:r w:rsidRPr="001B2EC8">
              <w:rPr>
                <w:lang w:val="es-ES_tradnl"/>
              </w:rPr>
              <w:t>No.</w:t>
            </w:r>
          </w:p>
        </w:tc>
        <w:tc>
          <w:tcPr>
            <w:tcW w:w="0" w:type="auto"/>
          </w:tcPr>
          <w:p w:rsidR="0038011C" w:rsidRPr="00F151F6" w:rsidRDefault="0038011C" w:rsidP="002435B3">
            <w:pPr>
              <w:ind w:firstLine="0"/>
              <w:jc w:val="center"/>
              <w:cnfStyle w:val="100000000000" w:firstRow="1" w:lastRow="0" w:firstColumn="0" w:lastColumn="0" w:oddVBand="0" w:evenVBand="0" w:oddHBand="0" w:evenHBand="0" w:firstRowFirstColumn="0" w:firstRowLastColumn="0" w:lastRowFirstColumn="0" w:lastRowLastColumn="0"/>
              <w:rPr>
                <w:lang w:val="es-ES_tradnl"/>
              </w:rPr>
            </w:pPr>
            <w:r w:rsidRPr="00F151F6">
              <w:rPr>
                <w:lang w:val="es-ES_tradnl"/>
              </w:rPr>
              <w:t>Hito</w:t>
            </w:r>
          </w:p>
        </w:tc>
        <w:tc>
          <w:tcPr>
            <w:tcW w:w="0" w:type="auto"/>
          </w:tcPr>
          <w:p w:rsidR="0038011C" w:rsidRPr="0031029D" w:rsidRDefault="0038011C" w:rsidP="002435B3">
            <w:pPr>
              <w:ind w:firstLine="0"/>
              <w:jc w:val="center"/>
              <w:cnfStyle w:val="100000000000" w:firstRow="1" w:lastRow="0" w:firstColumn="0" w:lastColumn="0" w:oddVBand="0" w:evenVBand="0" w:oddHBand="0" w:evenHBand="0" w:firstRowFirstColumn="0" w:firstRowLastColumn="0" w:lastRowFirstColumn="0" w:lastRowLastColumn="0"/>
              <w:rPr>
                <w:lang w:val="es-ES_tradnl"/>
              </w:rPr>
            </w:pPr>
            <w:r w:rsidRPr="00D119D3">
              <w:rPr>
                <w:lang w:val="es-ES_tradnl"/>
              </w:rPr>
              <w:t>Fecha Programada</w:t>
            </w:r>
          </w:p>
        </w:tc>
      </w:tr>
      <w:tr w:rsidR="0038011C" w:rsidRPr="001B2EC8" w:rsidTr="00243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38011C" w:rsidRPr="001B2EC8" w:rsidRDefault="0038011C" w:rsidP="002435B3">
            <w:pPr>
              <w:spacing w:after="120"/>
              <w:ind w:firstLine="0"/>
              <w:jc w:val="center"/>
              <w:rPr>
                <w:lang w:val="es-ES_tradnl"/>
              </w:rPr>
            </w:pPr>
            <w:r w:rsidRPr="001B2EC8">
              <w:rPr>
                <w:lang w:val="es-ES_tradnl"/>
              </w:rPr>
              <w:t>1</w:t>
            </w:r>
          </w:p>
        </w:tc>
        <w:tc>
          <w:tcPr>
            <w:tcW w:w="0" w:type="auto"/>
          </w:tcPr>
          <w:p w:rsidR="0038011C" w:rsidRPr="00F151F6" w:rsidRDefault="0038011C" w:rsidP="002435B3">
            <w:pPr>
              <w:spacing w:after="120"/>
              <w:ind w:firstLine="0"/>
              <w:cnfStyle w:val="000000100000" w:firstRow="0" w:lastRow="0" w:firstColumn="0" w:lastColumn="0" w:oddVBand="0" w:evenVBand="0" w:oddHBand="1" w:evenHBand="0" w:firstRowFirstColumn="0" w:firstRowLastColumn="0" w:lastRowFirstColumn="0" w:lastRowLastColumn="0"/>
              <w:rPr>
                <w:lang w:val="es-ES_tradnl"/>
              </w:rPr>
            </w:pPr>
            <w:r w:rsidRPr="00F151F6">
              <w:rPr>
                <w:lang w:val="es-ES_tradnl"/>
              </w:rPr>
              <w:t>Culminación del análisis</w:t>
            </w:r>
          </w:p>
        </w:tc>
        <w:tc>
          <w:tcPr>
            <w:tcW w:w="0" w:type="auto"/>
          </w:tcPr>
          <w:p w:rsidR="0038011C" w:rsidRPr="0031029D" w:rsidRDefault="0038011C" w:rsidP="002435B3">
            <w:pPr>
              <w:spacing w:after="120"/>
              <w:ind w:firstLine="0"/>
              <w:jc w:val="center"/>
              <w:cnfStyle w:val="000000100000" w:firstRow="0" w:lastRow="0" w:firstColumn="0" w:lastColumn="0" w:oddVBand="0" w:evenVBand="0" w:oddHBand="1" w:evenHBand="0" w:firstRowFirstColumn="0" w:firstRowLastColumn="0" w:lastRowFirstColumn="0" w:lastRowLastColumn="0"/>
              <w:rPr>
                <w:lang w:val="es-ES_tradnl"/>
              </w:rPr>
            </w:pPr>
            <w:r w:rsidRPr="00D119D3">
              <w:rPr>
                <w:lang w:val="es-ES_tradnl"/>
              </w:rPr>
              <w:t>24/01/14</w:t>
            </w:r>
          </w:p>
        </w:tc>
      </w:tr>
      <w:tr w:rsidR="0038011C" w:rsidRPr="001B2EC8" w:rsidTr="002435B3">
        <w:tc>
          <w:tcPr>
            <w:cnfStyle w:val="001000000000" w:firstRow="0" w:lastRow="0" w:firstColumn="1" w:lastColumn="0" w:oddVBand="0" w:evenVBand="0" w:oddHBand="0" w:evenHBand="0" w:firstRowFirstColumn="0" w:firstRowLastColumn="0" w:lastRowFirstColumn="0" w:lastRowLastColumn="0"/>
            <w:tcW w:w="0" w:type="auto"/>
          </w:tcPr>
          <w:p w:rsidR="0038011C" w:rsidRPr="001B2EC8" w:rsidRDefault="0038011C" w:rsidP="002435B3">
            <w:pPr>
              <w:spacing w:after="120"/>
              <w:ind w:firstLine="0"/>
              <w:jc w:val="center"/>
              <w:rPr>
                <w:lang w:val="es-ES_tradnl"/>
              </w:rPr>
            </w:pPr>
            <w:r w:rsidRPr="001B2EC8">
              <w:rPr>
                <w:lang w:val="es-ES_tradnl"/>
              </w:rPr>
              <w:t>2</w:t>
            </w:r>
          </w:p>
        </w:tc>
        <w:tc>
          <w:tcPr>
            <w:tcW w:w="0" w:type="auto"/>
          </w:tcPr>
          <w:p w:rsidR="0038011C" w:rsidRPr="00F151F6" w:rsidRDefault="0038011C" w:rsidP="002435B3">
            <w:pPr>
              <w:spacing w:after="120"/>
              <w:ind w:firstLine="0"/>
              <w:cnfStyle w:val="000000000000" w:firstRow="0" w:lastRow="0" w:firstColumn="0" w:lastColumn="0" w:oddVBand="0" w:evenVBand="0" w:oddHBand="0" w:evenHBand="0" w:firstRowFirstColumn="0" w:firstRowLastColumn="0" w:lastRowFirstColumn="0" w:lastRowLastColumn="0"/>
              <w:rPr>
                <w:lang w:val="es-ES_tradnl"/>
              </w:rPr>
            </w:pPr>
            <w:r w:rsidRPr="00F151F6">
              <w:rPr>
                <w:lang w:val="es-ES_tradnl"/>
              </w:rPr>
              <w:t>Culminación del diseño</w:t>
            </w:r>
          </w:p>
        </w:tc>
        <w:tc>
          <w:tcPr>
            <w:tcW w:w="0" w:type="auto"/>
          </w:tcPr>
          <w:p w:rsidR="0038011C" w:rsidRPr="0031029D" w:rsidRDefault="0038011C" w:rsidP="002435B3">
            <w:pPr>
              <w:spacing w:after="120"/>
              <w:ind w:firstLine="0"/>
              <w:jc w:val="center"/>
              <w:cnfStyle w:val="000000000000" w:firstRow="0" w:lastRow="0" w:firstColumn="0" w:lastColumn="0" w:oddVBand="0" w:evenVBand="0" w:oddHBand="0" w:evenHBand="0" w:firstRowFirstColumn="0" w:firstRowLastColumn="0" w:lastRowFirstColumn="0" w:lastRowLastColumn="0"/>
              <w:rPr>
                <w:lang w:val="es-ES_tradnl"/>
              </w:rPr>
            </w:pPr>
            <w:r w:rsidRPr="00D119D3">
              <w:rPr>
                <w:lang w:val="es-ES_tradnl"/>
              </w:rPr>
              <w:t>31/01/14</w:t>
            </w:r>
          </w:p>
        </w:tc>
      </w:tr>
      <w:tr w:rsidR="0038011C" w:rsidRPr="001B2EC8" w:rsidTr="00243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38011C" w:rsidRPr="001B2EC8" w:rsidRDefault="0038011C" w:rsidP="002435B3">
            <w:pPr>
              <w:spacing w:after="120"/>
              <w:ind w:firstLine="0"/>
              <w:jc w:val="center"/>
              <w:rPr>
                <w:lang w:val="es-ES_tradnl"/>
              </w:rPr>
            </w:pPr>
            <w:r w:rsidRPr="001B2EC8">
              <w:rPr>
                <w:lang w:val="es-ES_tradnl"/>
              </w:rPr>
              <w:t>3</w:t>
            </w:r>
          </w:p>
        </w:tc>
        <w:tc>
          <w:tcPr>
            <w:tcW w:w="0" w:type="auto"/>
          </w:tcPr>
          <w:p w:rsidR="0038011C" w:rsidRPr="00F151F6" w:rsidRDefault="0038011C" w:rsidP="002435B3">
            <w:pPr>
              <w:spacing w:after="120"/>
              <w:ind w:firstLine="0"/>
              <w:cnfStyle w:val="000000100000" w:firstRow="0" w:lastRow="0" w:firstColumn="0" w:lastColumn="0" w:oddVBand="0" w:evenVBand="0" w:oddHBand="1" w:evenHBand="0" w:firstRowFirstColumn="0" w:firstRowLastColumn="0" w:lastRowFirstColumn="0" w:lastRowLastColumn="0"/>
              <w:rPr>
                <w:lang w:val="es-ES_tradnl"/>
              </w:rPr>
            </w:pPr>
            <w:r w:rsidRPr="00F151F6">
              <w:rPr>
                <w:lang w:val="es-ES_tradnl"/>
              </w:rPr>
              <w:t>Culminación de la base de datos</w:t>
            </w:r>
          </w:p>
        </w:tc>
        <w:tc>
          <w:tcPr>
            <w:tcW w:w="0" w:type="auto"/>
          </w:tcPr>
          <w:p w:rsidR="0038011C" w:rsidRPr="0031029D" w:rsidRDefault="0038011C" w:rsidP="002435B3">
            <w:pPr>
              <w:spacing w:after="120"/>
              <w:ind w:firstLine="0"/>
              <w:jc w:val="center"/>
              <w:cnfStyle w:val="000000100000" w:firstRow="0" w:lastRow="0" w:firstColumn="0" w:lastColumn="0" w:oddVBand="0" w:evenVBand="0" w:oddHBand="1" w:evenHBand="0" w:firstRowFirstColumn="0" w:firstRowLastColumn="0" w:lastRowFirstColumn="0" w:lastRowLastColumn="0"/>
              <w:rPr>
                <w:lang w:val="es-ES_tradnl"/>
              </w:rPr>
            </w:pPr>
            <w:r w:rsidRPr="00D119D3">
              <w:rPr>
                <w:lang w:val="es-ES_tradnl"/>
              </w:rPr>
              <w:t>07/02/14</w:t>
            </w:r>
          </w:p>
        </w:tc>
      </w:tr>
      <w:tr w:rsidR="0038011C" w:rsidRPr="001B2EC8" w:rsidTr="002435B3">
        <w:tc>
          <w:tcPr>
            <w:cnfStyle w:val="001000000000" w:firstRow="0" w:lastRow="0" w:firstColumn="1" w:lastColumn="0" w:oddVBand="0" w:evenVBand="0" w:oddHBand="0" w:evenHBand="0" w:firstRowFirstColumn="0" w:firstRowLastColumn="0" w:lastRowFirstColumn="0" w:lastRowLastColumn="0"/>
            <w:tcW w:w="0" w:type="auto"/>
          </w:tcPr>
          <w:p w:rsidR="0038011C" w:rsidRPr="001B2EC8" w:rsidRDefault="0038011C" w:rsidP="002435B3">
            <w:pPr>
              <w:spacing w:after="120"/>
              <w:ind w:firstLine="0"/>
              <w:jc w:val="center"/>
              <w:rPr>
                <w:lang w:val="es-ES_tradnl"/>
              </w:rPr>
            </w:pPr>
            <w:r w:rsidRPr="001B2EC8">
              <w:rPr>
                <w:lang w:val="es-ES_tradnl"/>
              </w:rPr>
              <w:t>4</w:t>
            </w:r>
          </w:p>
        </w:tc>
        <w:tc>
          <w:tcPr>
            <w:tcW w:w="0" w:type="auto"/>
          </w:tcPr>
          <w:p w:rsidR="0038011C" w:rsidRPr="00F151F6" w:rsidRDefault="0038011C" w:rsidP="002435B3">
            <w:pPr>
              <w:spacing w:after="120"/>
              <w:ind w:firstLine="0"/>
              <w:cnfStyle w:val="000000000000" w:firstRow="0" w:lastRow="0" w:firstColumn="0" w:lastColumn="0" w:oddVBand="0" w:evenVBand="0" w:oddHBand="0" w:evenHBand="0" w:firstRowFirstColumn="0" w:firstRowLastColumn="0" w:lastRowFirstColumn="0" w:lastRowLastColumn="0"/>
              <w:rPr>
                <w:lang w:val="es-ES_tradnl"/>
              </w:rPr>
            </w:pPr>
            <w:r w:rsidRPr="00F151F6">
              <w:rPr>
                <w:lang w:val="es-ES_tradnl"/>
              </w:rPr>
              <w:t>Culminación del desarrollo</w:t>
            </w:r>
          </w:p>
        </w:tc>
        <w:tc>
          <w:tcPr>
            <w:tcW w:w="0" w:type="auto"/>
          </w:tcPr>
          <w:p w:rsidR="0038011C" w:rsidRPr="0031029D" w:rsidRDefault="0038011C" w:rsidP="002435B3">
            <w:pPr>
              <w:spacing w:after="120"/>
              <w:ind w:firstLine="0"/>
              <w:jc w:val="center"/>
              <w:cnfStyle w:val="000000000000" w:firstRow="0" w:lastRow="0" w:firstColumn="0" w:lastColumn="0" w:oddVBand="0" w:evenVBand="0" w:oddHBand="0" w:evenHBand="0" w:firstRowFirstColumn="0" w:firstRowLastColumn="0" w:lastRowFirstColumn="0" w:lastRowLastColumn="0"/>
              <w:rPr>
                <w:lang w:val="es-ES_tradnl"/>
              </w:rPr>
            </w:pPr>
            <w:r w:rsidRPr="00D119D3">
              <w:rPr>
                <w:lang w:val="es-ES_tradnl"/>
              </w:rPr>
              <w:t>28/03/14</w:t>
            </w:r>
          </w:p>
        </w:tc>
      </w:tr>
      <w:tr w:rsidR="0038011C" w:rsidRPr="001B2EC8" w:rsidTr="00243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38011C" w:rsidRPr="001B2EC8" w:rsidRDefault="0038011C" w:rsidP="002435B3">
            <w:pPr>
              <w:spacing w:after="120"/>
              <w:ind w:firstLine="0"/>
              <w:jc w:val="center"/>
              <w:rPr>
                <w:lang w:val="es-ES_tradnl"/>
              </w:rPr>
            </w:pPr>
            <w:r w:rsidRPr="001B2EC8">
              <w:rPr>
                <w:lang w:val="es-ES_tradnl"/>
              </w:rPr>
              <w:t>5</w:t>
            </w:r>
          </w:p>
        </w:tc>
        <w:tc>
          <w:tcPr>
            <w:tcW w:w="0" w:type="auto"/>
          </w:tcPr>
          <w:p w:rsidR="0038011C" w:rsidRPr="00F151F6" w:rsidRDefault="0038011C" w:rsidP="002435B3">
            <w:pPr>
              <w:spacing w:after="120"/>
              <w:ind w:firstLine="0"/>
              <w:cnfStyle w:val="000000100000" w:firstRow="0" w:lastRow="0" w:firstColumn="0" w:lastColumn="0" w:oddVBand="0" w:evenVBand="0" w:oddHBand="1" w:evenHBand="0" w:firstRowFirstColumn="0" w:firstRowLastColumn="0" w:lastRowFirstColumn="0" w:lastRowLastColumn="0"/>
              <w:rPr>
                <w:lang w:val="es-ES_tradnl"/>
              </w:rPr>
            </w:pPr>
            <w:r w:rsidRPr="00F151F6">
              <w:rPr>
                <w:rFonts w:cs="Arial"/>
                <w:lang w:val="es-ES_tradnl"/>
              </w:rPr>
              <w:t>Cierre del proyecto</w:t>
            </w:r>
          </w:p>
        </w:tc>
        <w:tc>
          <w:tcPr>
            <w:tcW w:w="0" w:type="auto"/>
          </w:tcPr>
          <w:p w:rsidR="0038011C" w:rsidRPr="0031029D" w:rsidRDefault="0038011C" w:rsidP="002435B3">
            <w:pPr>
              <w:spacing w:after="120"/>
              <w:ind w:firstLine="0"/>
              <w:jc w:val="center"/>
              <w:cnfStyle w:val="000000100000" w:firstRow="0" w:lastRow="0" w:firstColumn="0" w:lastColumn="0" w:oddVBand="0" w:evenVBand="0" w:oddHBand="1" w:evenHBand="0" w:firstRowFirstColumn="0" w:firstRowLastColumn="0" w:lastRowFirstColumn="0" w:lastRowLastColumn="0"/>
              <w:rPr>
                <w:lang w:val="es-ES_tradnl"/>
              </w:rPr>
            </w:pPr>
            <w:r w:rsidRPr="00D119D3">
              <w:rPr>
                <w:lang w:val="es-ES_tradnl"/>
              </w:rPr>
              <w:t>04/04/14</w:t>
            </w:r>
          </w:p>
        </w:tc>
      </w:tr>
    </w:tbl>
    <w:p w:rsidR="00CC438E" w:rsidRPr="004A4749" w:rsidRDefault="00CC438E" w:rsidP="00CC438E"/>
    <w:p w:rsidR="0058657E" w:rsidRDefault="0058657E" w:rsidP="0058657E">
      <w:pPr>
        <w:pStyle w:val="Epgrafe"/>
      </w:pPr>
      <w:bookmarkStart w:id="26" w:name="_Toc381055981"/>
      <w:bookmarkStart w:id="27" w:name="_Toc381056092"/>
      <w:r>
        <w:t xml:space="preserve">Tabla </w:t>
      </w:r>
      <w:fldSimple w:instr=" SEQ Tabla \* ARABIC ">
        <w:r w:rsidR="00BA7A2D">
          <w:rPr>
            <w:noProof/>
          </w:rPr>
          <w:t>3</w:t>
        </w:r>
      </w:fldSimple>
      <w:r>
        <w:t xml:space="preserve">. </w:t>
      </w:r>
      <w:r w:rsidRPr="003F080C">
        <w:t>Asignación de Roles</w:t>
      </w:r>
      <w:bookmarkEnd w:id="26"/>
      <w:bookmarkEnd w:id="27"/>
    </w:p>
    <w:tbl>
      <w:tblPr>
        <w:tblStyle w:val="Style2"/>
        <w:tblW w:w="0" w:type="auto"/>
        <w:tblLook w:val="0420" w:firstRow="1" w:lastRow="0" w:firstColumn="0" w:lastColumn="0" w:noHBand="0" w:noVBand="1"/>
      </w:tblPr>
      <w:tblGrid>
        <w:gridCol w:w="2563"/>
        <w:gridCol w:w="2604"/>
      </w:tblGrid>
      <w:tr w:rsidR="0058657E" w:rsidRPr="001B2EC8" w:rsidTr="002435B3">
        <w:trPr>
          <w:cnfStyle w:val="100000000000" w:firstRow="1" w:lastRow="0" w:firstColumn="0" w:lastColumn="0" w:oddVBand="0" w:evenVBand="0" w:oddHBand="0" w:evenHBand="0" w:firstRowFirstColumn="0" w:firstRowLastColumn="0" w:lastRowFirstColumn="0" w:lastRowLastColumn="0"/>
        </w:trPr>
        <w:tc>
          <w:tcPr>
            <w:tcW w:w="0" w:type="auto"/>
            <w:tcBorders>
              <w:right w:val="single" w:sz="12" w:space="0" w:color="A6A6A6" w:themeColor="background1" w:themeShade="A6"/>
            </w:tcBorders>
          </w:tcPr>
          <w:p w:rsidR="0058657E" w:rsidRPr="001B2EC8" w:rsidRDefault="0058657E" w:rsidP="002435B3">
            <w:pPr>
              <w:ind w:firstLine="0"/>
              <w:jc w:val="center"/>
              <w:rPr>
                <w:lang w:val="es-ES_tradnl"/>
              </w:rPr>
            </w:pPr>
            <w:r w:rsidRPr="001B2EC8">
              <w:rPr>
                <w:lang w:val="es-ES_tradnl"/>
              </w:rPr>
              <w:t>RECURSO HUMANO</w:t>
            </w:r>
          </w:p>
        </w:tc>
        <w:tc>
          <w:tcPr>
            <w:tcW w:w="0" w:type="auto"/>
            <w:tcBorders>
              <w:top w:val="single" w:sz="12" w:space="0" w:color="A6A6A6" w:themeColor="background1" w:themeShade="A6"/>
              <w:left w:val="single" w:sz="12" w:space="0" w:color="A6A6A6" w:themeColor="background1" w:themeShade="A6"/>
            </w:tcBorders>
          </w:tcPr>
          <w:p w:rsidR="0058657E" w:rsidRPr="00F151F6" w:rsidRDefault="0058657E" w:rsidP="002435B3">
            <w:pPr>
              <w:ind w:firstLine="0"/>
              <w:jc w:val="center"/>
              <w:rPr>
                <w:lang w:val="es-ES_tradnl"/>
              </w:rPr>
            </w:pPr>
            <w:r w:rsidRPr="00F151F6">
              <w:rPr>
                <w:lang w:val="es-ES_tradnl"/>
              </w:rPr>
              <w:t>ROL</w:t>
            </w:r>
          </w:p>
        </w:tc>
      </w:tr>
      <w:tr w:rsidR="0058657E" w:rsidRPr="001B2EC8" w:rsidTr="002435B3">
        <w:trPr>
          <w:cnfStyle w:val="000000100000" w:firstRow="0" w:lastRow="0" w:firstColumn="0" w:lastColumn="0" w:oddVBand="0" w:evenVBand="0" w:oddHBand="1" w:evenHBand="0" w:firstRowFirstColumn="0" w:firstRowLastColumn="0" w:lastRowFirstColumn="0" w:lastRowLastColumn="0"/>
        </w:trPr>
        <w:tc>
          <w:tcPr>
            <w:tcW w:w="0" w:type="auto"/>
            <w:tcBorders>
              <w:right w:val="single" w:sz="12" w:space="0" w:color="A6A6A6" w:themeColor="background1" w:themeShade="A6"/>
            </w:tcBorders>
          </w:tcPr>
          <w:p w:rsidR="0058657E" w:rsidRPr="001B2EC8" w:rsidRDefault="0058657E" w:rsidP="002435B3">
            <w:pPr>
              <w:spacing w:after="120"/>
              <w:ind w:firstLine="0"/>
              <w:rPr>
                <w:lang w:val="es-ES_tradnl"/>
              </w:rPr>
            </w:pPr>
            <w:r w:rsidRPr="001B2EC8">
              <w:rPr>
                <w:lang w:val="es-ES_tradnl"/>
              </w:rPr>
              <w:t>Adán Prudencio</w:t>
            </w:r>
          </w:p>
        </w:tc>
        <w:tc>
          <w:tcPr>
            <w:tcW w:w="0" w:type="auto"/>
            <w:tcBorders>
              <w:top w:val="single" w:sz="18" w:space="0" w:color="A6A6A6" w:themeColor="background1" w:themeShade="A6"/>
              <w:left w:val="single" w:sz="12" w:space="0" w:color="A6A6A6" w:themeColor="background1" w:themeShade="A6"/>
              <w:bottom w:val="nil"/>
            </w:tcBorders>
          </w:tcPr>
          <w:p w:rsidR="0058657E" w:rsidRPr="00F151F6" w:rsidRDefault="0058657E" w:rsidP="002435B3">
            <w:pPr>
              <w:spacing w:after="120"/>
              <w:ind w:firstLine="0"/>
              <w:rPr>
                <w:lang w:val="es-ES_tradnl"/>
              </w:rPr>
            </w:pPr>
            <w:proofErr w:type="spellStart"/>
            <w:r w:rsidRPr="00F151F6">
              <w:rPr>
                <w:lang w:val="es-ES_tradnl"/>
              </w:rPr>
              <w:t>DBA</w:t>
            </w:r>
            <w:proofErr w:type="spellEnd"/>
            <w:r w:rsidRPr="00F151F6">
              <w:rPr>
                <w:lang w:val="es-ES_tradnl"/>
              </w:rPr>
              <w:t>, Programador</w:t>
            </w:r>
          </w:p>
        </w:tc>
      </w:tr>
      <w:tr w:rsidR="0058657E" w:rsidRPr="001B2EC8" w:rsidTr="002435B3">
        <w:tc>
          <w:tcPr>
            <w:tcW w:w="0" w:type="auto"/>
            <w:tcBorders>
              <w:right w:val="single" w:sz="12" w:space="0" w:color="A6A6A6" w:themeColor="background1" w:themeShade="A6"/>
            </w:tcBorders>
          </w:tcPr>
          <w:p w:rsidR="0058657E" w:rsidRPr="001B2EC8" w:rsidRDefault="0058657E" w:rsidP="002435B3">
            <w:pPr>
              <w:spacing w:after="120"/>
              <w:ind w:firstLine="0"/>
              <w:rPr>
                <w:lang w:val="es-ES_tradnl"/>
              </w:rPr>
            </w:pPr>
            <w:r w:rsidRPr="001B2EC8">
              <w:rPr>
                <w:lang w:val="es-ES_tradnl"/>
              </w:rPr>
              <w:t>María Rabelero</w:t>
            </w:r>
          </w:p>
        </w:tc>
        <w:tc>
          <w:tcPr>
            <w:tcW w:w="0" w:type="auto"/>
            <w:tcBorders>
              <w:top w:val="nil"/>
              <w:left w:val="single" w:sz="12" w:space="0" w:color="A6A6A6" w:themeColor="background1" w:themeShade="A6"/>
              <w:bottom w:val="single" w:sz="12" w:space="0" w:color="A6A6A6" w:themeColor="background1" w:themeShade="A6"/>
            </w:tcBorders>
          </w:tcPr>
          <w:p w:rsidR="0058657E" w:rsidRPr="00F151F6" w:rsidRDefault="0058657E" w:rsidP="002435B3">
            <w:pPr>
              <w:spacing w:after="120"/>
              <w:ind w:firstLine="0"/>
              <w:rPr>
                <w:lang w:val="es-ES_tradnl"/>
              </w:rPr>
            </w:pPr>
            <w:r w:rsidRPr="00F151F6">
              <w:rPr>
                <w:lang w:val="es-ES_tradnl"/>
              </w:rPr>
              <w:t>Analista, Programador</w:t>
            </w:r>
          </w:p>
        </w:tc>
      </w:tr>
    </w:tbl>
    <w:p w:rsidR="00796141" w:rsidRDefault="00796141" w:rsidP="00F35BDD">
      <w:pPr>
        <w:rPr>
          <w:rFonts w:cs="Arial"/>
          <w:b/>
          <w:sz w:val="28"/>
          <w:szCs w:val="28"/>
        </w:rPr>
      </w:pPr>
    </w:p>
    <w:p w:rsidR="00C66E03" w:rsidRDefault="00C66E03" w:rsidP="00C66E03">
      <w:pPr>
        <w:pStyle w:val="Epgrafe"/>
      </w:pPr>
      <w:bookmarkStart w:id="28" w:name="_Toc381055982"/>
      <w:bookmarkStart w:id="29" w:name="_Toc381056093"/>
      <w:r>
        <w:t xml:space="preserve">Tabla </w:t>
      </w:r>
      <w:fldSimple w:instr=" SEQ Tabla \* ARABIC ">
        <w:r w:rsidR="00BA7A2D">
          <w:rPr>
            <w:noProof/>
          </w:rPr>
          <w:t>4</w:t>
        </w:r>
      </w:fldSimple>
      <w:r>
        <w:t xml:space="preserve">. </w:t>
      </w:r>
      <w:r w:rsidRPr="00C66E03">
        <w:t>Calendario de Actividades</w:t>
      </w:r>
      <w:bookmarkEnd w:id="28"/>
      <w:bookmarkEnd w:id="29"/>
    </w:p>
    <w:tbl>
      <w:tblPr>
        <w:tblStyle w:val="Style2"/>
        <w:tblW w:w="0" w:type="auto"/>
        <w:tblLook w:val="04A0" w:firstRow="1" w:lastRow="0" w:firstColumn="1" w:lastColumn="0" w:noHBand="0" w:noVBand="1"/>
      </w:tblPr>
      <w:tblGrid>
        <w:gridCol w:w="2352"/>
        <w:gridCol w:w="3164"/>
        <w:gridCol w:w="1083"/>
        <w:gridCol w:w="1617"/>
      </w:tblGrid>
      <w:tr w:rsidR="00C66E03" w:rsidRPr="001B2EC8" w:rsidTr="002435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C66E03" w:rsidRPr="001B2EC8" w:rsidRDefault="00C66E03" w:rsidP="002435B3">
            <w:pPr>
              <w:ind w:firstLine="0"/>
              <w:jc w:val="center"/>
              <w:rPr>
                <w:lang w:val="es-ES_tradnl"/>
              </w:rPr>
            </w:pPr>
            <w:r w:rsidRPr="001B2EC8">
              <w:rPr>
                <w:lang w:val="es-ES_tradnl"/>
              </w:rPr>
              <w:t>FECHA</w:t>
            </w:r>
          </w:p>
        </w:tc>
        <w:tc>
          <w:tcPr>
            <w:tcW w:w="0" w:type="auto"/>
          </w:tcPr>
          <w:p w:rsidR="00C66E03" w:rsidRPr="00F151F6" w:rsidRDefault="00C66E03" w:rsidP="002435B3">
            <w:pPr>
              <w:ind w:firstLine="0"/>
              <w:jc w:val="center"/>
              <w:cnfStyle w:val="100000000000" w:firstRow="1" w:lastRow="0" w:firstColumn="0" w:lastColumn="0" w:oddVBand="0" w:evenVBand="0" w:oddHBand="0" w:evenHBand="0" w:firstRowFirstColumn="0" w:firstRowLastColumn="0" w:lastRowFirstColumn="0" w:lastRowLastColumn="0"/>
              <w:rPr>
                <w:lang w:val="es-ES_tradnl"/>
              </w:rPr>
            </w:pPr>
            <w:r w:rsidRPr="00F151F6">
              <w:rPr>
                <w:lang w:val="es-ES_tradnl"/>
              </w:rPr>
              <w:t>ACTIVIDAD</w:t>
            </w:r>
          </w:p>
        </w:tc>
        <w:tc>
          <w:tcPr>
            <w:tcW w:w="0" w:type="auto"/>
          </w:tcPr>
          <w:p w:rsidR="00C66E03" w:rsidRPr="0031029D" w:rsidRDefault="00C66E03" w:rsidP="002435B3">
            <w:pPr>
              <w:ind w:firstLine="0"/>
              <w:jc w:val="center"/>
              <w:cnfStyle w:val="100000000000" w:firstRow="1" w:lastRow="0" w:firstColumn="0" w:lastColumn="0" w:oddVBand="0" w:evenVBand="0" w:oddHBand="0" w:evenHBand="0" w:firstRowFirstColumn="0" w:firstRowLastColumn="0" w:lastRowFirstColumn="0" w:lastRowLastColumn="0"/>
              <w:rPr>
                <w:lang w:val="es-ES_tradnl"/>
              </w:rPr>
            </w:pPr>
            <w:r w:rsidRPr="00D119D3">
              <w:rPr>
                <w:lang w:val="es-ES_tradnl"/>
              </w:rPr>
              <w:t>HORAS</w:t>
            </w:r>
          </w:p>
        </w:tc>
        <w:tc>
          <w:tcPr>
            <w:tcW w:w="0" w:type="auto"/>
          </w:tcPr>
          <w:p w:rsidR="00C66E03" w:rsidRPr="00456427" w:rsidRDefault="00C66E03" w:rsidP="002435B3">
            <w:pPr>
              <w:ind w:firstLine="0"/>
              <w:jc w:val="center"/>
              <w:cnfStyle w:val="100000000000" w:firstRow="1" w:lastRow="0" w:firstColumn="0" w:lastColumn="0" w:oddVBand="0" w:evenVBand="0" w:oddHBand="0" w:evenHBand="0" w:firstRowFirstColumn="0" w:firstRowLastColumn="0" w:lastRowFirstColumn="0" w:lastRowLastColumn="0"/>
              <w:rPr>
                <w:lang w:val="es-ES_tradnl"/>
              </w:rPr>
            </w:pPr>
            <w:r w:rsidRPr="00456427">
              <w:rPr>
                <w:lang w:val="es-ES_tradnl"/>
              </w:rPr>
              <w:t>Rol</w:t>
            </w:r>
          </w:p>
        </w:tc>
      </w:tr>
      <w:tr w:rsidR="00C66E03" w:rsidRPr="001B2EC8" w:rsidTr="00243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C66E03" w:rsidRPr="001B2EC8" w:rsidRDefault="00C66E03" w:rsidP="002435B3">
            <w:pPr>
              <w:spacing w:after="120"/>
              <w:ind w:firstLine="0"/>
              <w:rPr>
                <w:lang w:val="es-ES_tradnl"/>
              </w:rPr>
            </w:pPr>
            <w:r w:rsidRPr="001B2EC8">
              <w:rPr>
                <w:rFonts w:cs="Arial"/>
                <w:lang w:val="es-ES_tradnl"/>
              </w:rPr>
              <w:t>13/01/14 – 17/01/14</w:t>
            </w:r>
          </w:p>
        </w:tc>
        <w:tc>
          <w:tcPr>
            <w:tcW w:w="0" w:type="auto"/>
          </w:tcPr>
          <w:p w:rsidR="00C66E03" w:rsidRPr="00F151F6" w:rsidRDefault="00C66E03" w:rsidP="002435B3">
            <w:pPr>
              <w:spacing w:after="120"/>
              <w:ind w:firstLine="0"/>
              <w:cnfStyle w:val="000000100000" w:firstRow="0" w:lastRow="0" w:firstColumn="0" w:lastColumn="0" w:oddVBand="0" w:evenVBand="0" w:oddHBand="1" w:evenHBand="0" w:firstRowFirstColumn="0" w:firstRowLastColumn="0" w:lastRowFirstColumn="0" w:lastRowLastColumn="0"/>
              <w:rPr>
                <w:lang w:val="es-ES_tradnl"/>
              </w:rPr>
            </w:pPr>
            <w:r w:rsidRPr="00F151F6">
              <w:rPr>
                <w:rFonts w:cs="Arial"/>
                <w:lang w:val="es-ES_tradnl"/>
              </w:rPr>
              <w:t>Planificación</w:t>
            </w:r>
          </w:p>
        </w:tc>
        <w:tc>
          <w:tcPr>
            <w:tcW w:w="0" w:type="auto"/>
          </w:tcPr>
          <w:p w:rsidR="00C66E03" w:rsidRPr="0031029D" w:rsidRDefault="00C66E03" w:rsidP="002435B3">
            <w:pPr>
              <w:spacing w:after="120"/>
              <w:ind w:firstLine="0"/>
              <w:cnfStyle w:val="000000100000" w:firstRow="0" w:lastRow="0" w:firstColumn="0" w:lastColumn="0" w:oddVBand="0" w:evenVBand="0" w:oddHBand="1" w:evenHBand="0" w:firstRowFirstColumn="0" w:firstRowLastColumn="0" w:lastRowFirstColumn="0" w:lastRowLastColumn="0"/>
              <w:rPr>
                <w:lang w:val="es-ES_tradnl"/>
              </w:rPr>
            </w:pPr>
            <w:r w:rsidRPr="00D119D3">
              <w:rPr>
                <w:rFonts w:cs="Arial"/>
                <w:lang w:val="es-ES_tradnl"/>
              </w:rPr>
              <w:t>40</w:t>
            </w:r>
          </w:p>
        </w:tc>
        <w:tc>
          <w:tcPr>
            <w:tcW w:w="0" w:type="auto"/>
          </w:tcPr>
          <w:p w:rsidR="00C66E03" w:rsidRPr="00456427" w:rsidRDefault="00C66E03" w:rsidP="002435B3">
            <w:pPr>
              <w:spacing w:after="120"/>
              <w:ind w:firstLine="0"/>
              <w:cnfStyle w:val="000000100000" w:firstRow="0" w:lastRow="0" w:firstColumn="0" w:lastColumn="0" w:oddVBand="0" w:evenVBand="0" w:oddHBand="1" w:evenHBand="0" w:firstRowFirstColumn="0" w:firstRowLastColumn="0" w:lastRowFirstColumn="0" w:lastRowLastColumn="0"/>
              <w:rPr>
                <w:lang w:val="es-ES_tradnl"/>
              </w:rPr>
            </w:pPr>
            <w:r w:rsidRPr="00456427">
              <w:rPr>
                <w:rFonts w:cs="Arial"/>
                <w:lang w:val="es-ES_tradnl"/>
              </w:rPr>
              <w:t>Equipo</w:t>
            </w:r>
          </w:p>
        </w:tc>
      </w:tr>
      <w:tr w:rsidR="00C66E03" w:rsidRPr="001B2EC8" w:rsidTr="002435B3">
        <w:tc>
          <w:tcPr>
            <w:cnfStyle w:val="001000000000" w:firstRow="0" w:lastRow="0" w:firstColumn="1" w:lastColumn="0" w:oddVBand="0" w:evenVBand="0" w:oddHBand="0" w:evenHBand="0" w:firstRowFirstColumn="0" w:firstRowLastColumn="0" w:lastRowFirstColumn="0" w:lastRowLastColumn="0"/>
            <w:tcW w:w="0" w:type="auto"/>
          </w:tcPr>
          <w:p w:rsidR="00C66E03" w:rsidRPr="001B2EC8" w:rsidRDefault="00C66E03" w:rsidP="002435B3">
            <w:pPr>
              <w:spacing w:after="120"/>
              <w:ind w:firstLine="0"/>
              <w:rPr>
                <w:lang w:val="es-ES_tradnl"/>
              </w:rPr>
            </w:pPr>
            <w:r w:rsidRPr="001B2EC8">
              <w:rPr>
                <w:rFonts w:cs="Arial"/>
                <w:lang w:val="es-ES_tradnl"/>
              </w:rPr>
              <w:t>20/01/14 – 24/01/14</w:t>
            </w:r>
          </w:p>
        </w:tc>
        <w:tc>
          <w:tcPr>
            <w:tcW w:w="0" w:type="auto"/>
          </w:tcPr>
          <w:p w:rsidR="00C66E03" w:rsidRPr="00F151F6" w:rsidRDefault="00C66E03" w:rsidP="002435B3">
            <w:pPr>
              <w:spacing w:after="120"/>
              <w:ind w:firstLine="0"/>
              <w:cnfStyle w:val="000000000000" w:firstRow="0" w:lastRow="0" w:firstColumn="0" w:lastColumn="0" w:oddVBand="0" w:evenVBand="0" w:oddHBand="0" w:evenHBand="0" w:firstRowFirstColumn="0" w:firstRowLastColumn="0" w:lastRowFirstColumn="0" w:lastRowLastColumn="0"/>
              <w:rPr>
                <w:lang w:val="es-ES_tradnl"/>
              </w:rPr>
            </w:pPr>
            <w:r w:rsidRPr="00F151F6">
              <w:rPr>
                <w:rFonts w:cs="Arial"/>
                <w:lang w:val="es-ES_tradnl"/>
              </w:rPr>
              <w:t>Análisis De Requerimientos</w:t>
            </w:r>
          </w:p>
        </w:tc>
        <w:tc>
          <w:tcPr>
            <w:tcW w:w="0" w:type="auto"/>
          </w:tcPr>
          <w:p w:rsidR="00C66E03" w:rsidRPr="0031029D" w:rsidRDefault="00C66E03" w:rsidP="002435B3">
            <w:pPr>
              <w:spacing w:after="120"/>
              <w:ind w:firstLine="0"/>
              <w:cnfStyle w:val="000000000000" w:firstRow="0" w:lastRow="0" w:firstColumn="0" w:lastColumn="0" w:oddVBand="0" w:evenVBand="0" w:oddHBand="0" w:evenHBand="0" w:firstRowFirstColumn="0" w:firstRowLastColumn="0" w:lastRowFirstColumn="0" w:lastRowLastColumn="0"/>
              <w:rPr>
                <w:lang w:val="es-ES_tradnl"/>
              </w:rPr>
            </w:pPr>
            <w:r w:rsidRPr="00D119D3">
              <w:rPr>
                <w:rFonts w:cs="Arial"/>
                <w:lang w:val="es-ES_tradnl"/>
              </w:rPr>
              <w:t>40</w:t>
            </w:r>
          </w:p>
        </w:tc>
        <w:tc>
          <w:tcPr>
            <w:tcW w:w="0" w:type="auto"/>
          </w:tcPr>
          <w:p w:rsidR="00C66E03" w:rsidRPr="00456427" w:rsidRDefault="00C66E03" w:rsidP="002435B3">
            <w:pPr>
              <w:spacing w:after="120"/>
              <w:ind w:firstLine="0"/>
              <w:cnfStyle w:val="000000000000" w:firstRow="0" w:lastRow="0" w:firstColumn="0" w:lastColumn="0" w:oddVBand="0" w:evenVBand="0" w:oddHBand="0" w:evenHBand="0" w:firstRowFirstColumn="0" w:firstRowLastColumn="0" w:lastRowFirstColumn="0" w:lastRowLastColumn="0"/>
              <w:rPr>
                <w:lang w:val="es-ES_tradnl"/>
              </w:rPr>
            </w:pPr>
            <w:r w:rsidRPr="00456427">
              <w:rPr>
                <w:rFonts w:cs="Arial"/>
                <w:lang w:val="es-ES_tradnl"/>
              </w:rPr>
              <w:t>Equipo</w:t>
            </w:r>
          </w:p>
        </w:tc>
      </w:tr>
      <w:tr w:rsidR="00C66E03" w:rsidRPr="001B2EC8" w:rsidTr="00243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C66E03" w:rsidRPr="001B2EC8" w:rsidRDefault="00C66E03" w:rsidP="002435B3">
            <w:pPr>
              <w:spacing w:after="120"/>
              <w:ind w:firstLine="0"/>
              <w:rPr>
                <w:lang w:val="es-ES_tradnl"/>
              </w:rPr>
            </w:pPr>
            <w:r w:rsidRPr="001B2EC8">
              <w:rPr>
                <w:rFonts w:cs="Arial"/>
                <w:lang w:val="es-ES_tradnl"/>
              </w:rPr>
              <w:t>27/01/14 – 31/01/14</w:t>
            </w:r>
          </w:p>
        </w:tc>
        <w:tc>
          <w:tcPr>
            <w:tcW w:w="0" w:type="auto"/>
          </w:tcPr>
          <w:p w:rsidR="00C66E03" w:rsidRPr="00F151F6" w:rsidRDefault="00C66E03" w:rsidP="002435B3">
            <w:pPr>
              <w:spacing w:after="120"/>
              <w:ind w:firstLine="0"/>
              <w:cnfStyle w:val="000000100000" w:firstRow="0" w:lastRow="0" w:firstColumn="0" w:lastColumn="0" w:oddVBand="0" w:evenVBand="0" w:oddHBand="1" w:evenHBand="0" w:firstRowFirstColumn="0" w:firstRowLastColumn="0" w:lastRowFirstColumn="0" w:lastRowLastColumn="0"/>
              <w:rPr>
                <w:lang w:val="es-ES_tradnl"/>
              </w:rPr>
            </w:pPr>
            <w:r w:rsidRPr="00F151F6">
              <w:rPr>
                <w:rFonts w:cs="Arial"/>
                <w:lang w:val="es-ES_tradnl"/>
              </w:rPr>
              <w:t>Selección de Arquitectura</w:t>
            </w:r>
          </w:p>
        </w:tc>
        <w:tc>
          <w:tcPr>
            <w:tcW w:w="0" w:type="auto"/>
          </w:tcPr>
          <w:p w:rsidR="00C66E03" w:rsidRPr="0031029D" w:rsidRDefault="00C66E03" w:rsidP="002435B3">
            <w:pPr>
              <w:spacing w:after="120"/>
              <w:ind w:firstLine="0"/>
              <w:cnfStyle w:val="000000100000" w:firstRow="0" w:lastRow="0" w:firstColumn="0" w:lastColumn="0" w:oddVBand="0" w:evenVBand="0" w:oddHBand="1" w:evenHBand="0" w:firstRowFirstColumn="0" w:firstRowLastColumn="0" w:lastRowFirstColumn="0" w:lastRowLastColumn="0"/>
              <w:rPr>
                <w:lang w:val="es-ES_tradnl"/>
              </w:rPr>
            </w:pPr>
            <w:r w:rsidRPr="00D119D3">
              <w:rPr>
                <w:rFonts w:cs="Arial"/>
                <w:lang w:val="es-ES_tradnl"/>
              </w:rPr>
              <w:t>40</w:t>
            </w:r>
          </w:p>
        </w:tc>
        <w:tc>
          <w:tcPr>
            <w:tcW w:w="0" w:type="auto"/>
          </w:tcPr>
          <w:p w:rsidR="00C66E03" w:rsidRPr="00456427" w:rsidRDefault="00C66E03" w:rsidP="002435B3">
            <w:pPr>
              <w:spacing w:after="120"/>
              <w:ind w:firstLine="0"/>
              <w:cnfStyle w:val="000000100000" w:firstRow="0" w:lastRow="0" w:firstColumn="0" w:lastColumn="0" w:oddVBand="0" w:evenVBand="0" w:oddHBand="1" w:evenHBand="0" w:firstRowFirstColumn="0" w:firstRowLastColumn="0" w:lastRowFirstColumn="0" w:lastRowLastColumn="0"/>
              <w:rPr>
                <w:lang w:val="es-ES_tradnl"/>
              </w:rPr>
            </w:pPr>
            <w:r w:rsidRPr="00456427">
              <w:rPr>
                <w:rFonts w:cs="Arial"/>
                <w:lang w:val="es-ES_tradnl"/>
              </w:rPr>
              <w:t>Analista</w:t>
            </w:r>
          </w:p>
        </w:tc>
      </w:tr>
      <w:tr w:rsidR="00C66E03" w:rsidRPr="001B2EC8" w:rsidTr="002435B3">
        <w:tc>
          <w:tcPr>
            <w:cnfStyle w:val="001000000000" w:firstRow="0" w:lastRow="0" w:firstColumn="1" w:lastColumn="0" w:oddVBand="0" w:evenVBand="0" w:oddHBand="0" w:evenHBand="0" w:firstRowFirstColumn="0" w:firstRowLastColumn="0" w:lastRowFirstColumn="0" w:lastRowLastColumn="0"/>
            <w:tcW w:w="0" w:type="auto"/>
          </w:tcPr>
          <w:p w:rsidR="00C66E03" w:rsidRPr="00F151F6" w:rsidRDefault="00C66E03" w:rsidP="002435B3">
            <w:pPr>
              <w:spacing w:after="120"/>
              <w:ind w:firstLine="0"/>
              <w:rPr>
                <w:lang w:val="es-ES_tradnl"/>
              </w:rPr>
            </w:pPr>
            <w:r w:rsidRPr="001B2EC8">
              <w:rPr>
                <w:rFonts w:cs="Arial"/>
                <w:lang w:val="es-ES_tradnl"/>
              </w:rPr>
              <w:t>03/02/14 – 07/02/14</w:t>
            </w:r>
          </w:p>
        </w:tc>
        <w:tc>
          <w:tcPr>
            <w:tcW w:w="0" w:type="auto"/>
          </w:tcPr>
          <w:p w:rsidR="00C66E03" w:rsidRPr="0031029D" w:rsidRDefault="00C66E03" w:rsidP="002435B3">
            <w:pPr>
              <w:spacing w:after="120"/>
              <w:ind w:firstLine="0"/>
              <w:cnfStyle w:val="000000000000" w:firstRow="0" w:lastRow="0" w:firstColumn="0" w:lastColumn="0" w:oddVBand="0" w:evenVBand="0" w:oddHBand="0" w:evenHBand="0" w:firstRowFirstColumn="0" w:firstRowLastColumn="0" w:lastRowFirstColumn="0" w:lastRowLastColumn="0"/>
              <w:rPr>
                <w:lang w:val="es-ES_tradnl"/>
              </w:rPr>
            </w:pPr>
            <w:r>
              <w:rPr>
                <w:rFonts w:cs="Arial"/>
                <w:lang w:val="es-ES_tradnl"/>
              </w:rPr>
              <w:t>Creación de</w:t>
            </w:r>
            <w:r w:rsidRPr="00D119D3">
              <w:rPr>
                <w:rFonts w:cs="Arial"/>
                <w:lang w:val="es-ES_tradnl"/>
              </w:rPr>
              <w:t xml:space="preserve"> Base de datos</w:t>
            </w:r>
          </w:p>
        </w:tc>
        <w:tc>
          <w:tcPr>
            <w:tcW w:w="0" w:type="auto"/>
          </w:tcPr>
          <w:p w:rsidR="00C66E03" w:rsidRPr="00456427" w:rsidRDefault="00C66E03" w:rsidP="002435B3">
            <w:pPr>
              <w:spacing w:after="120"/>
              <w:ind w:firstLine="0"/>
              <w:cnfStyle w:val="000000000000" w:firstRow="0" w:lastRow="0" w:firstColumn="0" w:lastColumn="0" w:oddVBand="0" w:evenVBand="0" w:oddHBand="0" w:evenHBand="0" w:firstRowFirstColumn="0" w:firstRowLastColumn="0" w:lastRowFirstColumn="0" w:lastRowLastColumn="0"/>
              <w:rPr>
                <w:lang w:val="es-ES_tradnl"/>
              </w:rPr>
            </w:pPr>
            <w:r w:rsidRPr="00456427">
              <w:rPr>
                <w:rFonts w:cs="Arial"/>
                <w:lang w:val="es-ES_tradnl"/>
              </w:rPr>
              <w:t>40</w:t>
            </w:r>
          </w:p>
        </w:tc>
        <w:tc>
          <w:tcPr>
            <w:tcW w:w="0" w:type="auto"/>
          </w:tcPr>
          <w:p w:rsidR="00C66E03" w:rsidRPr="008D4133" w:rsidRDefault="00C66E03" w:rsidP="002435B3">
            <w:pPr>
              <w:spacing w:after="120"/>
              <w:ind w:firstLine="0"/>
              <w:cnfStyle w:val="000000000000" w:firstRow="0" w:lastRow="0" w:firstColumn="0" w:lastColumn="0" w:oddVBand="0" w:evenVBand="0" w:oddHBand="0" w:evenHBand="0" w:firstRowFirstColumn="0" w:firstRowLastColumn="0" w:lastRowFirstColumn="0" w:lastRowLastColumn="0"/>
              <w:rPr>
                <w:lang w:val="es-ES_tradnl"/>
              </w:rPr>
            </w:pPr>
            <w:proofErr w:type="spellStart"/>
            <w:r w:rsidRPr="00627147">
              <w:rPr>
                <w:rFonts w:cs="Arial"/>
                <w:lang w:val="es-ES_tradnl"/>
              </w:rPr>
              <w:t>DBA</w:t>
            </w:r>
            <w:proofErr w:type="spellEnd"/>
          </w:p>
        </w:tc>
      </w:tr>
      <w:tr w:rsidR="00C66E03" w:rsidRPr="001B2EC8" w:rsidTr="00243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C66E03" w:rsidRPr="001B2EC8" w:rsidRDefault="00C66E03" w:rsidP="002435B3">
            <w:pPr>
              <w:spacing w:after="120"/>
              <w:ind w:firstLine="0"/>
              <w:rPr>
                <w:rFonts w:cs="Arial"/>
                <w:lang w:val="es-ES_tradnl"/>
              </w:rPr>
            </w:pPr>
            <w:r w:rsidRPr="001B2EC8">
              <w:rPr>
                <w:rFonts w:cs="Arial"/>
                <w:lang w:val="es-ES_tradnl"/>
              </w:rPr>
              <w:t>10/02/14 – 28/03/14</w:t>
            </w:r>
          </w:p>
        </w:tc>
        <w:tc>
          <w:tcPr>
            <w:tcW w:w="0" w:type="auto"/>
          </w:tcPr>
          <w:p w:rsidR="00C66E03" w:rsidRPr="00F151F6" w:rsidRDefault="00C66E03" w:rsidP="002435B3">
            <w:pPr>
              <w:spacing w:after="120"/>
              <w:ind w:firstLine="0"/>
              <w:cnfStyle w:val="000000100000" w:firstRow="0" w:lastRow="0" w:firstColumn="0" w:lastColumn="0" w:oddVBand="0" w:evenVBand="0" w:oddHBand="1" w:evenHBand="0" w:firstRowFirstColumn="0" w:firstRowLastColumn="0" w:lastRowFirstColumn="0" w:lastRowLastColumn="0"/>
              <w:rPr>
                <w:rFonts w:cs="Arial"/>
                <w:lang w:val="es-ES_tradnl"/>
              </w:rPr>
            </w:pPr>
            <w:r>
              <w:rPr>
                <w:rFonts w:cs="Arial"/>
                <w:lang w:val="es-ES_tradnl"/>
              </w:rPr>
              <w:t>Iteración</w:t>
            </w:r>
            <w:r w:rsidRPr="00F151F6">
              <w:rPr>
                <w:rFonts w:cs="Arial"/>
                <w:lang w:val="es-ES_tradnl"/>
              </w:rPr>
              <w:t xml:space="preserve"> de Aplicación</w:t>
            </w:r>
          </w:p>
        </w:tc>
        <w:tc>
          <w:tcPr>
            <w:tcW w:w="0" w:type="auto"/>
          </w:tcPr>
          <w:p w:rsidR="00C66E03" w:rsidRPr="00D119D3" w:rsidRDefault="00C66E03" w:rsidP="002435B3">
            <w:pPr>
              <w:spacing w:after="120"/>
              <w:ind w:firstLine="0"/>
              <w:cnfStyle w:val="000000100000" w:firstRow="0" w:lastRow="0" w:firstColumn="0" w:lastColumn="0" w:oddVBand="0" w:evenVBand="0" w:oddHBand="1" w:evenHBand="0" w:firstRowFirstColumn="0" w:firstRowLastColumn="0" w:lastRowFirstColumn="0" w:lastRowLastColumn="0"/>
              <w:rPr>
                <w:rFonts w:cs="Arial"/>
                <w:lang w:val="es-ES_tradnl"/>
              </w:rPr>
            </w:pPr>
            <w:r w:rsidRPr="00D119D3">
              <w:rPr>
                <w:rFonts w:cs="Arial"/>
                <w:lang w:val="es-ES_tradnl"/>
              </w:rPr>
              <w:t>280</w:t>
            </w:r>
          </w:p>
        </w:tc>
        <w:tc>
          <w:tcPr>
            <w:tcW w:w="0" w:type="auto"/>
          </w:tcPr>
          <w:p w:rsidR="00C66E03" w:rsidRPr="0031029D" w:rsidRDefault="00C66E03" w:rsidP="002435B3">
            <w:pPr>
              <w:spacing w:after="120"/>
              <w:ind w:firstLine="0"/>
              <w:cnfStyle w:val="000000100000" w:firstRow="0" w:lastRow="0" w:firstColumn="0" w:lastColumn="0" w:oddVBand="0" w:evenVBand="0" w:oddHBand="1" w:evenHBand="0" w:firstRowFirstColumn="0" w:firstRowLastColumn="0" w:lastRowFirstColumn="0" w:lastRowLastColumn="0"/>
              <w:rPr>
                <w:rFonts w:cs="Arial"/>
                <w:lang w:val="es-ES_tradnl"/>
              </w:rPr>
            </w:pPr>
            <w:r w:rsidRPr="0031029D">
              <w:rPr>
                <w:rFonts w:cs="Arial"/>
                <w:lang w:val="es-ES_tradnl"/>
              </w:rPr>
              <w:t>Programador</w:t>
            </w:r>
          </w:p>
        </w:tc>
      </w:tr>
      <w:tr w:rsidR="00C66E03" w:rsidRPr="001B2EC8" w:rsidTr="002435B3">
        <w:tc>
          <w:tcPr>
            <w:cnfStyle w:val="001000000000" w:firstRow="0" w:lastRow="0" w:firstColumn="1" w:lastColumn="0" w:oddVBand="0" w:evenVBand="0" w:oddHBand="0" w:evenHBand="0" w:firstRowFirstColumn="0" w:firstRowLastColumn="0" w:lastRowFirstColumn="0" w:lastRowLastColumn="0"/>
            <w:tcW w:w="0" w:type="auto"/>
          </w:tcPr>
          <w:p w:rsidR="00C66E03" w:rsidRPr="001B2EC8" w:rsidRDefault="00C66E03" w:rsidP="002435B3">
            <w:pPr>
              <w:spacing w:after="120"/>
              <w:ind w:firstLine="0"/>
              <w:rPr>
                <w:rFonts w:cs="Arial"/>
                <w:lang w:val="es-ES_tradnl"/>
              </w:rPr>
            </w:pPr>
            <w:r w:rsidRPr="001B2EC8">
              <w:rPr>
                <w:rFonts w:cs="Arial"/>
                <w:lang w:val="es-ES_tradnl"/>
              </w:rPr>
              <w:t>31/03/14 – 04/04/14</w:t>
            </w:r>
          </w:p>
        </w:tc>
        <w:tc>
          <w:tcPr>
            <w:tcW w:w="0" w:type="auto"/>
          </w:tcPr>
          <w:p w:rsidR="00C66E03" w:rsidRPr="00F151F6" w:rsidRDefault="00C66E03" w:rsidP="002435B3">
            <w:pPr>
              <w:spacing w:after="120"/>
              <w:ind w:firstLine="0"/>
              <w:cnfStyle w:val="000000000000" w:firstRow="0" w:lastRow="0" w:firstColumn="0" w:lastColumn="0" w:oddVBand="0" w:evenVBand="0" w:oddHBand="0" w:evenHBand="0" w:firstRowFirstColumn="0" w:firstRowLastColumn="0" w:lastRowFirstColumn="0" w:lastRowLastColumn="0"/>
              <w:rPr>
                <w:rFonts w:cs="Arial"/>
                <w:lang w:val="es-ES_tradnl"/>
              </w:rPr>
            </w:pPr>
            <w:r w:rsidRPr="00F151F6">
              <w:rPr>
                <w:rFonts w:cs="Arial"/>
                <w:lang w:val="es-ES_tradnl"/>
              </w:rPr>
              <w:t>Cierre del Proyecto</w:t>
            </w:r>
          </w:p>
        </w:tc>
        <w:tc>
          <w:tcPr>
            <w:tcW w:w="0" w:type="auto"/>
          </w:tcPr>
          <w:p w:rsidR="00C66E03" w:rsidRPr="00D119D3" w:rsidRDefault="00C66E03" w:rsidP="002435B3">
            <w:pPr>
              <w:spacing w:after="120"/>
              <w:ind w:firstLine="0"/>
              <w:cnfStyle w:val="000000000000" w:firstRow="0" w:lastRow="0" w:firstColumn="0" w:lastColumn="0" w:oddVBand="0" w:evenVBand="0" w:oddHBand="0" w:evenHBand="0" w:firstRowFirstColumn="0" w:firstRowLastColumn="0" w:lastRowFirstColumn="0" w:lastRowLastColumn="0"/>
              <w:rPr>
                <w:rFonts w:cs="Arial"/>
                <w:lang w:val="es-ES_tradnl"/>
              </w:rPr>
            </w:pPr>
            <w:r w:rsidRPr="00D119D3">
              <w:rPr>
                <w:rFonts w:cs="Arial"/>
                <w:lang w:val="es-ES_tradnl"/>
              </w:rPr>
              <w:t>40</w:t>
            </w:r>
          </w:p>
        </w:tc>
        <w:tc>
          <w:tcPr>
            <w:tcW w:w="0" w:type="auto"/>
          </w:tcPr>
          <w:p w:rsidR="00C66E03" w:rsidRPr="0031029D" w:rsidRDefault="00C66E03" w:rsidP="002435B3">
            <w:pPr>
              <w:spacing w:after="120"/>
              <w:ind w:firstLine="0"/>
              <w:cnfStyle w:val="000000000000" w:firstRow="0" w:lastRow="0" w:firstColumn="0" w:lastColumn="0" w:oddVBand="0" w:evenVBand="0" w:oddHBand="0" w:evenHBand="0" w:firstRowFirstColumn="0" w:firstRowLastColumn="0" w:lastRowFirstColumn="0" w:lastRowLastColumn="0"/>
              <w:rPr>
                <w:rFonts w:cs="Arial"/>
                <w:lang w:val="es-ES_tradnl"/>
              </w:rPr>
            </w:pPr>
            <w:r w:rsidRPr="0031029D">
              <w:rPr>
                <w:rFonts w:cs="Arial"/>
                <w:lang w:val="es-ES_tradnl"/>
              </w:rPr>
              <w:t>Equipo</w:t>
            </w:r>
          </w:p>
        </w:tc>
      </w:tr>
    </w:tbl>
    <w:p w:rsidR="00C66E03" w:rsidRPr="004A4749" w:rsidRDefault="00C66E03" w:rsidP="00F35BDD">
      <w:pPr>
        <w:rPr>
          <w:rFonts w:cs="Arial"/>
          <w:b/>
          <w:sz w:val="28"/>
          <w:szCs w:val="28"/>
        </w:rPr>
      </w:pPr>
    </w:p>
    <w:p w:rsidR="00D503AD" w:rsidRDefault="00D503AD" w:rsidP="00D503AD">
      <w:pPr>
        <w:pStyle w:val="Epgrafe"/>
      </w:pPr>
      <w:bookmarkStart w:id="30" w:name="_Toc381055983"/>
      <w:bookmarkStart w:id="31" w:name="_Toc381056094"/>
      <w:r>
        <w:t xml:space="preserve">Figura </w:t>
      </w:r>
      <w:fldSimple w:instr=" SEQ Figura \* ARABIC ">
        <w:r w:rsidR="00B40EA3">
          <w:rPr>
            <w:noProof/>
          </w:rPr>
          <w:t>4</w:t>
        </w:r>
      </w:fldSimple>
      <w:r>
        <w:t xml:space="preserve">. </w:t>
      </w:r>
      <w:r w:rsidRPr="00C16C93">
        <w:t>Estructura de Desglose del Trabajo</w:t>
      </w:r>
      <w:bookmarkEnd w:id="30"/>
      <w:bookmarkEnd w:id="31"/>
    </w:p>
    <w:p w:rsidR="00796141" w:rsidRPr="004A4749" w:rsidRDefault="00D503AD" w:rsidP="00D503AD">
      <w:pPr>
        <w:ind w:firstLine="0"/>
        <w:rPr>
          <w:rFonts w:cs="Arial"/>
          <w:b/>
          <w:sz w:val="28"/>
          <w:szCs w:val="28"/>
        </w:rPr>
      </w:pPr>
      <w:r w:rsidRPr="0038464F">
        <w:rPr>
          <w:rFonts w:cs="Arial"/>
          <w:noProof/>
          <w:lang w:eastAsia="es-MX"/>
        </w:rPr>
        <w:drawing>
          <wp:inline distT="0" distB="0" distL="0" distR="0" wp14:anchorId="423C3E66" wp14:editId="1C329B1C">
            <wp:extent cx="5612130" cy="4733715"/>
            <wp:effectExtent l="0" t="0" r="7620" b="0"/>
            <wp:docPr id="40" name="Diagram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002B745F" w:rsidRPr="004A4749" w:rsidRDefault="00E03D1B" w:rsidP="00E03D1B">
      <w:pPr>
        <w:pStyle w:val="Ttulo1"/>
      </w:pPr>
      <w:bookmarkStart w:id="32" w:name="_Toc381056269"/>
      <w:r w:rsidRPr="004A4749">
        <w:lastRenderedPageBreak/>
        <w:t>Marco Teórico</w:t>
      </w:r>
      <w:bookmarkEnd w:id="32"/>
    </w:p>
    <w:p w:rsidR="00CC438E" w:rsidRPr="004A4749" w:rsidRDefault="00CC438E" w:rsidP="00CC438E">
      <w:r w:rsidRPr="004A4749">
        <w:t>Para la elaboración de un sistema para el control de los inventarios se requiere de una clara compresión del comportamiento de los elementos que conforman el sistema. Primero se presentan los conceptos necesarios para comprender la administración de los inventarios. Se explicara las bases legales. Por último se presentara la tecnología que integra la solución.</w:t>
      </w:r>
    </w:p>
    <w:p w:rsidR="00252DFA" w:rsidRPr="004A4749" w:rsidRDefault="00252DFA" w:rsidP="00252DFA">
      <w:pPr>
        <w:pStyle w:val="Ttulo2"/>
      </w:pPr>
      <w:bookmarkStart w:id="33" w:name="_Toc381056270"/>
      <w:r w:rsidRPr="004A4749">
        <w:t>Inventarios</w:t>
      </w:r>
      <w:bookmarkEnd w:id="33"/>
    </w:p>
    <w:p w:rsidR="00252DFA" w:rsidRPr="004A4749" w:rsidRDefault="00252DFA" w:rsidP="00252DFA">
      <w:r w:rsidRPr="004A4749">
        <w:t>Un inventario (o Stock) es una relación detallada de bienes tangibles o activos fijos que una empresa mantiene almacenados para su venta o para ser usados en la producción de otros bienes o servicios. Abarcan materias primas, productos en proceso y productos terminados para su venta [Rumbea, 2003].</w:t>
      </w:r>
    </w:p>
    <w:p w:rsidR="00CC438E" w:rsidRDefault="00252DFA" w:rsidP="00252DFA">
      <w:r w:rsidRPr="004A4749">
        <w:t>Los inventarios se pueden clasificar de muchas maneras. La Ilustración 3 muestra las diferentes clasificaciones que puede tener un</w:t>
      </w:r>
      <w:r w:rsidR="004E43D4">
        <w:t>a sola</w:t>
      </w:r>
      <w:r w:rsidRPr="004A4749">
        <w:t xml:space="preserve"> </w:t>
      </w:r>
      <w:r w:rsidR="004E43D4">
        <w:t>mercancía</w:t>
      </w:r>
      <w:r w:rsidRPr="004A4749">
        <w:t>.</w:t>
      </w:r>
    </w:p>
    <w:p w:rsidR="001E3FD8" w:rsidRDefault="001E3FD8" w:rsidP="001E3FD8">
      <w:pPr>
        <w:pStyle w:val="Epgrafe"/>
      </w:pPr>
      <w:bookmarkStart w:id="34" w:name="_Toc381055984"/>
      <w:bookmarkStart w:id="35" w:name="_Toc381056095"/>
      <w:r>
        <w:t xml:space="preserve">Figura </w:t>
      </w:r>
      <w:fldSimple w:instr=" SEQ Figura \* ARABIC ">
        <w:r w:rsidR="00B40EA3">
          <w:rPr>
            <w:noProof/>
          </w:rPr>
          <w:t>5</w:t>
        </w:r>
      </w:fldSimple>
      <w:r>
        <w:t xml:space="preserve">. </w:t>
      </w:r>
      <w:r w:rsidR="00386FFD" w:rsidRPr="003A75AF">
        <w:t>Clasificación</w:t>
      </w:r>
      <w:r w:rsidR="008524C2">
        <w:t xml:space="preserve"> de los </w:t>
      </w:r>
      <w:r w:rsidRPr="003A75AF">
        <w:t>Inventario</w:t>
      </w:r>
      <w:r w:rsidR="008524C2">
        <w:t>s</w:t>
      </w:r>
      <w:bookmarkEnd w:id="34"/>
      <w:bookmarkEnd w:id="35"/>
    </w:p>
    <w:p w:rsidR="001009ED" w:rsidRDefault="001E3FD8" w:rsidP="00252DFA">
      <w:ins w:id="36" w:author="angie" w:date="2014-02-15T09:02:00Z">
        <w:r>
          <w:rPr>
            <w:noProof/>
            <w:lang w:eastAsia="es-MX"/>
          </w:rPr>
          <w:drawing>
            <wp:inline distT="0" distB="0" distL="0" distR="0" wp14:anchorId="5B64D0DA" wp14:editId="45AD2645">
              <wp:extent cx="4765989" cy="2702910"/>
              <wp:effectExtent l="0" t="0" r="0" b="0"/>
              <wp:docPr id="41"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ins>
    </w:p>
    <w:p w:rsidR="00C92630" w:rsidRPr="004A4749" w:rsidRDefault="00C92630" w:rsidP="00C92630">
      <w:pPr>
        <w:pStyle w:val="Fuenteimagenes"/>
      </w:pPr>
      <w:r w:rsidRPr="00C92630">
        <w:t>Fuente: Gestión de Inventarios. Universidad Simón Bolívar. 2008.</w:t>
      </w:r>
    </w:p>
    <w:p w:rsidR="00252DFA" w:rsidRPr="004A4749" w:rsidRDefault="00252DFA" w:rsidP="009F4574">
      <w:pPr>
        <w:pStyle w:val="Ttulo3"/>
      </w:pPr>
      <w:r w:rsidRPr="004A4749">
        <w:t>Proceso</w:t>
      </w:r>
    </w:p>
    <w:p w:rsidR="00252DFA" w:rsidRPr="004A4749" w:rsidRDefault="00252DFA" w:rsidP="00252DFA">
      <w:r w:rsidRPr="004A4749">
        <w:t xml:space="preserve">Los </w:t>
      </w:r>
      <w:r w:rsidR="00DF74A7">
        <w:t>materiales a ser inventariados</w:t>
      </w:r>
      <w:r w:rsidRPr="004A4749">
        <w:t xml:space="preserve"> </w:t>
      </w:r>
      <w:r w:rsidR="00DF74A7" w:rsidRPr="004A4749">
        <w:t xml:space="preserve">pueden </w:t>
      </w:r>
      <w:r w:rsidR="00DF74A7">
        <w:t>clasificarse</w:t>
      </w:r>
      <w:r w:rsidR="00DF74A7" w:rsidRPr="004A4749">
        <w:t xml:space="preserve"> </w:t>
      </w:r>
      <w:r w:rsidRPr="004A4749">
        <w:t xml:space="preserve">de acuerdo a las </w:t>
      </w:r>
      <w:r w:rsidR="00496CAA">
        <w:t>su utilización en los procesos internos de la empresa. La figura muestra los momentos donde se generan inventarios.</w:t>
      </w:r>
    </w:p>
    <w:p w:rsidR="00252DFA" w:rsidRPr="004A4749" w:rsidRDefault="00252DFA" w:rsidP="00252DFA">
      <w:pPr>
        <w:pStyle w:val="Prrafodelista"/>
        <w:numPr>
          <w:ilvl w:val="0"/>
          <w:numId w:val="16"/>
        </w:numPr>
      </w:pPr>
      <w:r w:rsidRPr="00517EA6">
        <w:rPr>
          <w:b/>
        </w:rPr>
        <w:t>Inventario de materias primas.</w:t>
      </w:r>
      <w:r w:rsidRPr="004A4749">
        <w:t xml:space="preserve"> Materiales que han sido adquiridos pero no han entrado en el proceso de fabricación.</w:t>
      </w:r>
    </w:p>
    <w:p w:rsidR="00252DFA" w:rsidRPr="004A4749" w:rsidRDefault="00252DFA" w:rsidP="00252DFA">
      <w:pPr>
        <w:pStyle w:val="Prrafodelista"/>
        <w:numPr>
          <w:ilvl w:val="0"/>
          <w:numId w:val="16"/>
        </w:numPr>
      </w:pPr>
      <w:r w:rsidRPr="00517EA6">
        <w:rPr>
          <w:b/>
        </w:rPr>
        <w:t>Inventario de Producto en Proceso</w:t>
      </w:r>
      <w:r w:rsidRPr="004A4749">
        <w:t>. Se ubica entre las fases de proceso y en tránsito y resulta del tiempo requerido para procesar y transportarlos. Aún no han sido terminados.</w:t>
      </w:r>
    </w:p>
    <w:p w:rsidR="00252DFA" w:rsidRDefault="00252DFA" w:rsidP="00252DFA">
      <w:pPr>
        <w:pStyle w:val="Prrafodelista"/>
        <w:numPr>
          <w:ilvl w:val="0"/>
          <w:numId w:val="16"/>
        </w:numPr>
      </w:pPr>
      <w:r w:rsidRPr="00517EA6">
        <w:rPr>
          <w:b/>
        </w:rPr>
        <w:t>Inventario de Productos Terminados.</w:t>
      </w:r>
      <w:r w:rsidRPr="004A4749">
        <w:t xml:space="preserve"> Listos para la venta.</w:t>
      </w:r>
    </w:p>
    <w:p w:rsidR="00496CAA" w:rsidRDefault="00496CAA" w:rsidP="00496CAA">
      <w:pPr>
        <w:pStyle w:val="Epgrafe"/>
      </w:pPr>
      <w:bookmarkStart w:id="37" w:name="_Toc381055985"/>
      <w:bookmarkStart w:id="38" w:name="_Toc381056096"/>
      <w:r>
        <w:t xml:space="preserve">Figura </w:t>
      </w:r>
      <w:fldSimple w:instr=" SEQ Figura \* ARABIC ">
        <w:r w:rsidR="00B40EA3">
          <w:rPr>
            <w:noProof/>
          </w:rPr>
          <w:t>6</w:t>
        </w:r>
      </w:fldSimple>
      <w:r>
        <w:t>. Procesos Internos de los Materiales</w:t>
      </w:r>
      <w:bookmarkEnd w:id="37"/>
      <w:bookmarkEnd w:id="38"/>
    </w:p>
    <w:p w:rsidR="00D74B18" w:rsidRDefault="00E030C2" w:rsidP="00E030C2">
      <w:pPr>
        <w:ind w:firstLine="0"/>
        <w:jc w:val="center"/>
      </w:pPr>
      <w:r>
        <w:rPr>
          <w:noProof/>
          <w:lang w:eastAsia="es-MX"/>
        </w:rPr>
        <w:drawing>
          <wp:inline distT="0" distB="0" distL="0" distR="0">
            <wp:extent cx="3810000" cy="2638425"/>
            <wp:effectExtent l="0" t="0" r="0" b="9525"/>
            <wp:docPr id="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dro(1).png"/>
                    <pic:cNvPicPr/>
                  </pic:nvPicPr>
                  <pic:blipFill>
                    <a:blip r:embed="rId28">
                      <a:extLst>
                        <a:ext uri="{28A0092B-C50C-407E-A947-70E740481C1C}">
                          <a14:useLocalDpi xmlns:a14="http://schemas.microsoft.com/office/drawing/2010/main" val="0"/>
                        </a:ext>
                      </a:extLst>
                    </a:blip>
                    <a:stretch>
                      <a:fillRect/>
                    </a:stretch>
                  </pic:blipFill>
                  <pic:spPr>
                    <a:xfrm>
                      <a:off x="0" y="0"/>
                      <a:ext cx="3810000" cy="2638425"/>
                    </a:xfrm>
                    <a:prstGeom prst="rect">
                      <a:avLst/>
                    </a:prstGeom>
                  </pic:spPr>
                </pic:pic>
              </a:graphicData>
            </a:graphic>
          </wp:inline>
        </w:drawing>
      </w:r>
    </w:p>
    <w:p w:rsidR="00496CAA" w:rsidRPr="004A4749" w:rsidRDefault="00496CAA" w:rsidP="00496CAA">
      <w:pPr>
        <w:pStyle w:val="Fuenteimagenes"/>
      </w:pPr>
      <w:r>
        <w:t>Fuente</w:t>
      </w:r>
      <w:r w:rsidRPr="00496CAA">
        <w:t>: http://</w:t>
      </w:r>
      <w:r w:rsidR="00D26A62">
        <w:t>invdeoperacionesdos.blogspot.mx</w:t>
      </w:r>
    </w:p>
    <w:p w:rsidR="001969AF" w:rsidRPr="004A4749" w:rsidRDefault="001969AF" w:rsidP="009F4574">
      <w:pPr>
        <w:pStyle w:val="Ttulo3"/>
      </w:pPr>
      <w:r w:rsidRPr="004A4749">
        <w:lastRenderedPageBreak/>
        <w:t>Método ABC</w:t>
      </w:r>
    </w:p>
    <w:p w:rsidR="001969AF" w:rsidRPr="004A4749" w:rsidRDefault="001969AF" w:rsidP="001969AF">
      <w:r w:rsidRPr="004A4749">
        <w:t>Permite clasificar los artículo y gestionarlos de acuerdo a su importancia en la empresa [Pareto, 1897]</w:t>
      </w:r>
    </w:p>
    <w:p w:rsidR="001969AF" w:rsidRPr="004A4749" w:rsidRDefault="001969AF" w:rsidP="00EF3F8C">
      <w:pPr>
        <w:pStyle w:val="Prrafodelista"/>
        <w:numPr>
          <w:ilvl w:val="0"/>
          <w:numId w:val="17"/>
        </w:numPr>
      </w:pPr>
      <w:r w:rsidRPr="00D751C0">
        <w:rPr>
          <w:b/>
        </w:rPr>
        <w:t>Artículo clase A.</w:t>
      </w:r>
      <w:r w:rsidRPr="004A4749">
        <w:t xml:space="preserve"> Son los artículos más importantes. Son pocos, su valor es muy alto, y requieren de más control.</w:t>
      </w:r>
    </w:p>
    <w:p w:rsidR="001969AF" w:rsidRPr="004A4749" w:rsidRDefault="001969AF" w:rsidP="00EF3F8C">
      <w:pPr>
        <w:pStyle w:val="Prrafodelista"/>
        <w:numPr>
          <w:ilvl w:val="0"/>
          <w:numId w:val="17"/>
        </w:numPr>
      </w:pPr>
      <w:r w:rsidRPr="00D751C0">
        <w:rPr>
          <w:b/>
        </w:rPr>
        <w:t>Artículo clase B.</w:t>
      </w:r>
      <w:r w:rsidRPr="004A4749">
        <w:t xml:space="preserve"> Son artículos importantes. Los volúmenes de ventas son considerables, y se controla automáticamente.</w:t>
      </w:r>
    </w:p>
    <w:p w:rsidR="001969AF" w:rsidRPr="004A4749" w:rsidRDefault="001969AF" w:rsidP="00D751C0">
      <w:pPr>
        <w:pStyle w:val="Prrafodelista"/>
        <w:numPr>
          <w:ilvl w:val="0"/>
          <w:numId w:val="17"/>
        </w:numPr>
      </w:pPr>
      <w:r w:rsidRPr="00D751C0">
        <w:rPr>
          <w:b/>
        </w:rPr>
        <w:t>Artículo clase C.</w:t>
      </w:r>
      <w:r w:rsidRPr="004A4749">
        <w:t xml:space="preserve"> Son artículos poco importantes. Su volumen es bastante alto, de poco valor, y no requieren de controles sofisticados.</w:t>
      </w:r>
    </w:p>
    <w:p w:rsidR="001969AF" w:rsidRPr="004A4749" w:rsidRDefault="001969AF" w:rsidP="00EF3F8C">
      <w:pPr>
        <w:pStyle w:val="Prrafodelista"/>
        <w:numPr>
          <w:ilvl w:val="0"/>
          <w:numId w:val="17"/>
        </w:numPr>
      </w:pPr>
      <w:r w:rsidRPr="00D751C0">
        <w:rPr>
          <w:b/>
        </w:rPr>
        <w:t>Otras clasificaciones</w:t>
      </w:r>
      <w:r w:rsidRPr="004A4749">
        <w:t>. Son artículo con diferentes características:</w:t>
      </w:r>
    </w:p>
    <w:p w:rsidR="001969AF" w:rsidRPr="004A4749" w:rsidRDefault="001969AF" w:rsidP="00F04183">
      <w:pPr>
        <w:pStyle w:val="Prrafodelista"/>
        <w:numPr>
          <w:ilvl w:val="0"/>
          <w:numId w:val="18"/>
        </w:numPr>
      </w:pPr>
      <w:r w:rsidRPr="004A4749">
        <w:t>Artículo obsoletos y artículo nuevos.</w:t>
      </w:r>
    </w:p>
    <w:p w:rsidR="001969AF" w:rsidRPr="004A4749" w:rsidRDefault="001969AF" w:rsidP="00F04183">
      <w:pPr>
        <w:pStyle w:val="Prrafodelista"/>
        <w:numPr>
          <w:ilvl w:val="0"/>
          <w:numId w:val="18"/>
        </w:numPr>
      </w:pPr>
      <w:r w:rsidRPr="004A4749">
        <w:t>Volumen de ventas muy bajo.</w:t>
      </w:r>
    </w:p>
    <w:p w:rsidR="001969AF" w:rsidRPr="004A4749" w:rsidRDefault="001969AF" w:rsidP="00F04183">
      <w:pPr>
        <w:pStyle w:val="Prrafodelista"/>
        <w:numPr>
          <w:ilvl w:val="0"/>
          <w:numId w:val="18"/>
        </w:numPr>
      </w:pPr>
      <w:r w:rsidRPr="004A4749">
        <w:t>Variación en la demanda.</w:t>
      </w:r>
    </w:p>
    <w:p w:rsidR="00252DFA" w:rsidRDefault="001969AF" w:rsidP="001969AF">
      <w:r w:rsidRPr="004A4749">
        <w:t>La tabla 5 exhibe con detalle las características</w:t>
      </w:r>
      <w:r w:rsidR="00BA7A2D">
        <w:t xml:space="preserve"> de</w:t>
      </w:r>
      <w:r w:rsidRPr="004A4749">
        <w:t xml:space="preserve"> </w:t>
      </w:r>
      <w:r w:rsidR="00BA7A2D" w:rsidRPr="004A4749">
        <w:t xml:space="preserve">los artículos </w:t>
      </w:r>
      <w:r w:rsidR="00BA7A2D">
        <w:t xml:space="preserve">y como deben manejarse </w:t>
      </w:r>
      <w:r w:rsidRPr="004A4749">
        <w:t>dependiendo de su clasificación.</w:t>
      </w:r>
    </w:p>
    <w:p w:rsidR="00BA7A2D" w:rsidRDefault="00BA7A2D" w:rsidP="00BA7A2D">
      <w:pPr>
        <w:pStyle w:val="Epgrafe"/>
      </w:pPr>
      <w:bookmarkStart w:id="39" w:name="_Toc381055986"/>
      <w:bookmarkStart w:id="40" w:name="_Toc381056097"/>
      <w:r>
        <w:t xml:space="preserve">Tabla </w:t>
      </w:r>
      <w:fldSimple w:instr=" SEQ Tabla \* ARABIC ">
        <w:r>
          <w:rPr>
            <w:noProof/>
          </w:rPr>
          <w:t>5</w:t>
        </w:r>
      </w:fldSimple>
      <w:r>
        <w:t xml:space="preserve">. </w:t>
      </w:r>
      <w:r w:rsidRPr="00BA7A2D">
        <w:t>Características de la clasificación de mercancías</w:t>
      </w:r>
      <w:bookmarkEnd w:id="39"/>
      <w:bookmarkEnd w:id="40"/>
    </w:p>
    <w:tbl>
      <w:tblPr>
        <w:tblStyle w:val="Style2"/>
        <w:tblpPr w:leftFromText="180" w:rightFromText="180" w:vertAnchor="text" w:tblpXSpec="center" w:tblpY="1"/>
        <w:tblW w:w="0" w:type="auto"/>
        <w:tblLook w:val="0420" w:firstRow="1" w:lastRow="0" w:firstColumn="0" w:lastColumn="0" w:noHBand="0" w:noVBand="1"/>
      </w:tblPr>
      <w:tblGrid>
        <w:gridCol w:w="3018"/>
        <w:gridCol w:w="3018"/>
        <w:gridCol w:w="3018"/>
      </w:tblGrid>
      <w:tr w:rsidR="00CC36DF" w:rsidRPr="001B2EC8" w:rsidTr="002435B3">
        <w:trPr>
          <w:cnfStyle w:val="100000000000" w:firstRow="1" w:lastRow="0" w:firstColumn="0" w:lastColumn="0" w:oddVBand="0" w:evenVBand="0" w:oddHBand="0" w:evenHBand="0" w:firstRowFirstColumn="0" w:firstRowLastColumn="0" w:lastRowFirstColumn="0" w:lastRowLastColumn="0"/>
        </w:trPr>
        <w:tc>
          <w:tcPr>
            <w:tcW w:w="3018" w:type="dxa"/>
          </w:tcPr>
          <w:p w:rsidR="00CC36DF" w:rsidRPr="00A95080" w:rsidRDefault="00CC36DF" w:rsidP="002435B3">
            <w:pPr>
              <w:tabs>
                <w:tab w:val="center" w:pos="4680"/>
                <w:tab w:val="right" w:pos="9360"/>
              </w:tabs>
              <w:spacing w:before="200" w:line="240" w:lineRule="auto"/>
              <w:ind w:firstLine="0"/>
              <w:jc w:val="center"/>
              <w:rPr>
                <w:b w:val="0"/>
                <w:bCs w:val="0"/>
                <w:caps w:val="0"/>
                <w:lang w:val="es-ES_tradnl"/>
              </w:rPr>
            </w:pPr>
            <w:r>
              <w:rPr>
                <w:lang w:val="es-ES_tradnl"/>
              </w:rPr>
              <w:t xml:space="preserve">Tipo de </w:t>
            </w:r>
            <w:r w:rsidRPr="002B3522">
              <w:rPr>
                <w:lang w:val="es-ES_tradnl"/>
              </w:rPr>
              <w:t>CLASE</w:t>
            </w:r>
          </w:p>
        </w:tc>
        <w:tc>
          <w:tcPr>
            <w:tcW w:w="3018" w:type="dxa"/>
          </w:tcPr>
          <w:p w:rsidR="00CC36DF" w:rsidRPr="00A95080" w:rsidRDefault="00CC36DF" w:rsidP="002435B3">
            <w:pPr>
              <w:tabs>
                <w:tab w:val="center" w:pos="4680"/>
                <w:tab w:val="right" w:pos="9360"/>
              </w:tabs>
              <w:spacing w:before="200" w:line="240" w:lineRule="auto"/>
              <w:ind w:firstLine="0"/>
              <w:jc w:val="center"/>
              <w:rPr>
                <w:b w:val="0"/>
                <w:bCs w:val="0"/>
                <w:caps w:val="0"/>
                <w:lang w:val="es-ES_tradnl"/>
              </w:rPr>
            </w:pPr>
            <w:r w:rsidRPr="001B2EC8">
              <w:rPr>
                <w:lang w:val="es-ES_tradnl"/>
              </w:rPr>
              <w:t>POLÍTICAS DE CONTROL</w:t>
            </w:r>
          </w:p>
        </w:tc>
        <w:tc>
          <w:tcPr>
            <w:tcW w:w="3018" w:type="dxa"/>
          </w:tcPr>
          <w:p w:rsidR="00CC36DF" w:rsidRPr="00DE5E12" w:rsidRDefault="00CC36DF" w:rsidP="002435B3">
            <w:pPr>
              <w:tabs>
                <w:tab w:val="center" w:pos="4680"/>
                <w:tab w:val="right" w:pos="9360"/>
              </w:tabs>
              <w:spacing w:before="200" w:line="240" w:lineRule="auto"/>
              <w:ind w:firstLine="0"/>
              <w:jc w:val="center"/>
              <w:rPr>
                <w:b w:val="0"/>
                <w:bCs w:val="0"/>
                <w:caps w:val="0"/>
                <w:lang w:val="es-ES_tradnl"/>
              </w:rPr>
            </w:pPr>
            <w:r w:rsidRPr="001B2EC8">
              <w:rPr>
                <w:lang w:val="es-ES_tradnl"/>
              </w:rPr>
              <w:t>MÉTODOS DE CONTROL</w:t>
            </w:r>
          </w:p>
        </w:tc>
      </w:tr>
      <w:tr w:rsidR="00CC36DF" w:rsidRPr="001B2EC8" w:rsidTr="002435B3">
        <w:trPr>
          <w:cnfStyle w:val="000000100000" w:firstRow="0" w:lastRow="0" w:firstColumn="0" w:lastColumn="0" w:oddVBand="0" w:evenVBand="0" w:oddHBand="1" w:evenHBand="0" w:firstRowFirstColumn="0" w:firstRowLastColumn="0" w:lastRowFirstColumn="0" w:lastRowLastColumn="0"/>
        </w:trPr>
        <w:tc>
          <w:tcPr>
            <w:tcW w:w="3018" w:type="dxa"/>
          </w:tcPr>
          <w:p w:rsidR="00CC36DF" w:rsidRPr="00D119D3" w:rsidRDefault="00CC36DF" w:rsidP="0029011A">
            <w:pPr>
              <w:spacing w:line="240" w:lineRule="auto"/>
              <w:ind w:firstLine="0"/>
              <w:jc w:val="center"/>
              <w:rPr>
                <w:lang w:val="es-ES_tradnl"/>
              </w:rPr>
            </w:pPr>
            <w:r w:rsidRPr="001B2EC8">
              <w:rPr>
                <w:b/>
                <w:lang w:val="es-ES_tradnl"/>
              </w:rPr>
              <w:t>Clase A</w:t>
            </w:r>
            <w:r w:rsidRPr="001B2EC8">
              <w:rPr>
                <w:lang w:val="es-ES_tradnl"/>
              </w:rPr>
              <w:br/>
            </w:r>
            <w:r w:rsidRPr="001B2EC8">
              <w:rPr>
                <w:lang w:val="es-ES_tradnl"/>
              </w:rPr>
              <w:br/>
              <w:t xml:space="preserve">• Los </w:t>
            </w:r>
            <w:r w:rsidRPr="00F151F6">
              <w:rPr>
                <w:lang w:val="es-ES_tradnl"/>
              </w:rPr>
              <w:t xml:space="preserve">más importantes </w:t>
            </w:r>
            <w:r w:rsidRPr="00F151F6">
              <w:rPr>
                <w:lang w:val="es-ES_tradnl"/>
              </w:rPr>
              <w:br/>
              <w:t>• Realmente pocos</w:t>
            </w:r>
          </w:p>
        </w:tc>
        <w:tc>
          <w:tcPr>
            <w:tcW w:w="3018" w:type="dxa"/>
          </w:tcPr>
          <w:p w:rsidR="00CC36DF" w:rsidRPr="00F00EC1" w:rsidRDefault="00CC36DF" w:rsidP="0029011A">
            <w:pPr>
              <w:spacing w:line="240" w:lineRule="auto"/>
              <w:ind w:firstLine="0"/>
              <w:jc w:val="left"/>
              <w:rPr>
                <w:lang w:val="es-ES_tradnl"/>
              </w:rPr>
            </w:pPr>
            <w:r w:rsidRPr="0031029D">
              <w:rPr>
                <w:lang w:val="es-ES_tradnl"/>
              </w:rPr>
              <w:t xml:space="preserve">• </w:t>
            </w:r>
            <w:r w:rsidRPr="00456427">
              <w:rPr>
                <w:lang w:val="es-ES_tradnl"/>
              </w:rPr>
              <w:t>Supervisión constante y control estricto</w:t>
            </w:r>
            <w:r w:rsidRPr="00627147">
              <w:rPr>
                <w:lang w:val="es-ES_tradnl"/>
              </w:rPr>
              <w:t>.</w:t>
            </w:r>
            <w:r w:rsidRPr="008D4133">
              <w:rPr>
                <w:lang w:val="es-ES_tradnl"/>
              </w:rPr>
              <w:t xml:space="preserve"> </w:t>
            </w:r>
            <w:r w:rsidRPr="00C55FA7">
              <w:rPr>
                <w:lang w:val="es-ES_tradnl"/>
              </w:rPr>
              <w:br/>
              <w:t>• Cubrimiento de existencias por se</w:t>
            </w:r>
            <w:r w:rsidRPr="00F00EC1">
              <w:rPr>
                <w:lang w:val="es-ES_tradnl"/>
              </w:rPr>
              <w:t xml:space="preserve">mana. </w:t>
            </w:r>
          </w:p>
          <w:p w:rsidR="00CC36DF" w:rsidRPr="00EB7EAC" w:rsidRDefault="00CC36DF" w:rsidP="0029011A">
            <w:pPr>
              <w:spacing w:line="240" w:lineRule="auto"/>
              <w:ind w:firstLine="0"/>
              <w:jc w:val="left"/>
              <w:rPr>
                <w:lang w:val="es-ES_tradnl"/>
              </w:rPr>
            </w:pPr>
            <w:r w:rsidRPr="00F00EC1">
              <w:rPr>
                <w:lang w:val="es-ES_tradnl"/>
              </w:rPr>
              <w:t>• Aproximación a Justo a Tiempo.</w:t>
            </w:r>
          </w:p>
          <w:p w:rsidR="00CC36DF" w:rsidRPr="00DE5E12" w:rsidRDefault="00CC36DF" w:rsidP="0029011A">
            <w:pPr>
              <w:spacing w:line="240" w:lineRule="auto"/>
              <w:ind w:firstLine="0"/>
              <w:jc w:val="left"/>
              <w:rPr>
                <w:lang w:val="es-ES_tradnl"/>
              </w:rPr>
            </w:pPr>
            <w:r w:rsidRPr="0021406B">
              <w:rPr>
                <w:lang w:val="es-ES_tradnl"/>
              </w:rPr>
              <w:t xml:space="preserve">• No exceder los 300 </w:t>
            </w:r>
            <w:r w:rsidR="00BA7A2D" w:rsidRPr="00637DC1">
              <w:rPr>
                <w:lang w:val="es-ES_tradnl"/>
              </w:rPr>
              <w:t>artículos</w:t>
            </w:r>
            <w:r w:rsidRPr="00637DC1">
              <w:rPr>
                <w:lang w:val="es-ES_tradnl"/>
              </w:rPr>
              <w:t xml:space="preserve">. </w:t>
            </w:r>
            <w:r w:rsidRPr="000D1619">
              <w:rPr>
                <w:lang w:val="es-ES_tradnl"/>
              </w:rPr>
              <w:br/>
            </w:r>
          </w:p>
        </w:tc>
        <w:tc>
          <w:tcPr>
            <w:tcW w:w="3018" w:type="dxa"/>
          </w:tcPr>
          <w:p w:rsidR="00CC36DF" w:rsidRPr="00DE5E12" w:rsidRDefault="00CC36DF" w:rsidP="0029011A">
            <w:pPr>
              <w:spacing w:line="240" w:lineRule="auto"/>
              <w:ind w:firstLine="0"/>
              <w:jc w:val="left"/>
              <w:rPr>
                <w:lang w:val="es-ES_tradnl"/>
              </w:rPr>
            </w:pPr>
            <w:r w:rsidRPr="00DE5E12">
              <w:rPr>
                <w:lang w:val="es-ES_tradnl"/>
              </w:rPr>
              <w:t>• Monitoreo frecuente y continuo.</w:t>
            </w:r>
          </w:p>
          <w:p w:rsidR="00CC36DF" w:rsidRPr="00061695" w:rsidRDefault="00CC36DF" w:rsidP="0029011A">
            <w:pPr>
              <w:spacing w:line="240" w:lineRule="auto"/>
              <w:ind w:firstLine="0"/>
              <w:jc w:val="left"/>
              <w:rPr>
                <w:lang w:val="es-ES_tradnl"/>
              </w:rPr>
            </w:pPr>
            <w:r w:rsidRPr="00061695">
              <w:rPr>
                <w:lang w:val="es-ES_tradnl"/>
              </w:rPr>
              <w:t>• Registros de información precisos.</w:t>
            </w:r>
          </w:p>
          <w:p w:rsidR="00CC36DF" w:rsidRPr="009A0979" w:rsidRDefault="00CC36DF" w:rsidP="0029011A">
            <w:pPr>
              <w:spacing w:line="240" w:lineRule="auto"/>
              <w:ind w:firstLine="0"/>
              <w:jc w:val="left"/>
              <w:rPr>
                <w:lang w:val="es-ES_tradnl"/>
              </w:rPr>
            </w:pPr>
            <w:r w:rsidRPr="00315B85">
              <w:rPr>
                <w:lang w:val="es-ES_tradnl"/>
              </w:rPr>
              <w:t>• Polític</w:t>
            </w:r>
            <w:r w:rsidRPr="009A0979">
              <w:rPr>
                <w:lang w:val="es-ES_tradnl"/>
              </w:rPr>
              <w:t>as de control.</w:t>
            </w:r>
          </w:p>
        </w:tc>
      </w:tr>
      <w:tr w:rsidR="00CC36DF" w:rsidRPr="001B2EC8" w:rsidTr="002435B3">
        <w:tc>
          <w:tcPr>
            <w:tcW w:w="3018" w:type="dxa"/>
          </w:tcPr>
          <w:p w:rsidR="00CC36DF" w:rsidRPr="00F151F6" w:rsidRDefault="00CC36DF" w:rsidP="0029011A">
            <w:pPr>
              <w:spacing w:line="240" w:lineRule="auto"/>
              <w:ind w:firstLine="0"/>
              <w:jc w:val="center"/>
              <w:rPr>
                <w:lang w:val="es-ES_tradnl"/>
              </w:rPr>
            </w:pPr>
            <w:r w:rsidRPr="001B2EC8">
              <w:rPr>
                <w:b/>
                <w:lang w:val="es-ES_tradnl"/>
              </w:rPr>
              <w:t>Clase B</w:t>
            </w:r>
            <w:r w:rsidRPr="001B2EC8">
              <w:rPr>
                <w:lang w:val="es-ES_tradnl"/>
              </w:rPr>
              <w:br/>
            </w:r>
            <w:r w:rsidRPr="001B2EC8">
              <w:rPr>
                <w:lang w:val="es-ES_tradnl"/>
              </w:rPr>
              <w:br/>
              <w:t xml:space="preserve">• </w:t>
            </w:r>
            <w:r w:rsidRPr="00F151F6">
              <w:rPr>
                <w:lang w:val="es-ES_tradnl"/>
              </w:rPr>
              <w:t>Importantes</w:t>
            </w:r>
          </w:p>
        </w:tc>
        <w:tc>
          <w:tcPr>
            <w:tcW w:w="3018" w:type="dxa"/>
          </w:tcPr>
          <w:p w:rsidR="00CC36DF" w:rsidRPr="0031029D" w:rsidRDefault="00CC36DF" w:rsidP="0029011A">
            <w:pPr>
              <w:spacing w:line="240" w:lineRule="auto"/>
              <w:ind w:firstLine="0"/>
              <w:jc w:val="left"/>
              <w:rPr>
                <w:lang w:val="es-ES_tradnl"/>
              </w:rPr>
            </w:pPr>
            <w:r w:rsidRPr="00D119D3">
              <w:rPr>
                <w:lang w:val="es-ES_tradnl"/>
              </w:rPr>
              <w:t>• Control clásico</w:t>
            </w:r>
            <w:r w:rsidRPr="0031029D">
              <w:rPr>
                <w:lang w:val="es-ES_tradnl"/>
              </w:rPr>
              <w:t>.</w:t>
            </w:r>
          </w:p>
          <w:p w:rsidR="00CC36DF" w:rsidRPr="008D4133" w:rsidRDefault="00CC36DF" w:rsidP="0029011A">
            <w:pPr>
              <w:spacing w:line="240" w:lineRule="auto"/>
              <w:ind w:firstLine="0"/>
              <w:jc w:val="left"/>
              <w:rPr>
                <w:lang w:val="es-ES_tradnl"/>
              </w:rPr>
            </w:pPr>
            <w:r w:rsidRPr="00456427">
              <w:rPr>
                <w:lang w:val="es-ES_tradnl"/>
              </w:rPr>
              <w:t>• Cubrimiento de existencias entre 2 y 8 semanas</w:t>
            </w:r>
            <w:r w:rsidRPr="00627147">
              <w:rPr>
                <w:lang w:val="es-ES_tradnl"/>
              </w:rPr>
              <w:t>.</w:t>
            </w:r>
            <w:r w:rsidRPr="00627147">
              <w:rPr>
                <w:lang w:val="es-ES_tradnl"/>
              </w:rPr>
              <w:br/>
            </w:r>
          </w:p>
        </w:tc>
        <w:tc>
          <w:tcPr>
            <w:tcW w:w="3018" w:type="dxa"/>
          </w:tcPr>
          <w:p w:rsidR="00CC36DF" w:rsidRPr="00F00EC1" w:rsidRDefault="00CC36DF" w:rsidP="0029011A">
            <w:pPr>
              <w:spacing w:line="240" w:lineRule="auto"/>
              <w:ind w:firstLine="0"/>
              <w:jc w:val="left"/>
              <w:rPr>
                <w:lang w:val="es-ES_tradnl"/>
              </w:rPr>
            </w:pPr>
            <w:r w:rsidRPr="00C55FA7">
              <w:rPr>
                <w:lang w:val="es-ES_tradnl"/>
              </w:rPr>
              <w:t xml:space="preserve">• </w:t>
            </w:r>
            <w:r w:rsidRPr="00F00EC1">
              <w:rPr>
                <w:lang w:val="es-ES_tradnl"/>
              </w:rPr>
              <w:t>Monitoreo básico.</w:t>
            </w:r>
          </w:p>
          <w:p w:rsidR="00CC36DF" w:rsidRPr="00637DC1" w:rsidRDefault="00CC36DF" w:rsidP="0029011A">
            <w:pPr>
              <w:spacing w:line="240" w:lineRule="auto"/>
              <w:ind w:firstLine="0"/>
              <w:jc w:val="left"/>
              <w:rPr>
                <w:lang w:val="es-ES_tradnl"/>
              </w:rPr>
            </w:pPr>
            <w:r w:rsidRPr="00EB7EAC">
              <w:rPr>
                <w:lang w:val="es-ES_tradnl"/>
              </w:rPr>
              <w:t xml:space="preserve">• </w:t>
            </w:r>
            <w:r w:rsidRPr="0021406B">
              <w:rPr>
                <w:lang w:val="es-ES_tradnl"/>
              </w:rPr>
              <w:t>Registros por excepciones.</w:t>
            </w:r>
          </w:p>
        </w:tc>
      </w:tr>
      <w:tr w:rsidR="00CC36DF" w:rsidRPr="001B2EC8" w:rsidTr="002435B3">
        <w:trPr>
          <w:cnfStyle w:val="000000100000" w:firstRow="0" w:lastRow="0" w:firstColumn="0" w:lastColumn="0" w:oddVBand="0" w:evenVBand="0" w:oddHBand="1" w:evenHBand="0" w:firstRowFirstColumn="0" w:firstRowLastColumn="0" w:lastRowFirstColumn="0" w:lastRowLastColumn="0"/>
        </w:trPr>
        <w:tc>
          <w:tcPr>
            <w:tcW w:w="3018" w:type="dxa"/>
          </w:tcPr>
          <w:p w:rsidR="00CC36DF" w:rsidRPr="00F151F6" w:rsidRDefault="00CC36DF" w:rsidP="0029011A">
            <w:pPr>
              <w:spacing w:line="240" w:lineRule="auto"/>
              <w:ind w:firstLine="0"/>
              <w:jc w:val="center"/>
              <w:rPr>
                <w:lang w:val="es-ES_tradnl"/>
              </w:rPr>
            </w:pPr>
            <w:r w:rsidRPr="001B2EC8">
              <w:rPr>
                <w:b/>
                <w:lang w:val="es-ES_tradnl"/>
              </w:rPr>
              <w:t>Clase C</w:t>
            </w:r>
            <w:r w:rsidRPr="001B2EC8">
              <w:rPr>
                <w:lang w:val="es-ES_tradnl"/>
              </w:rPr>
              <w:br/>
            </w:r>
            <w:r w:rsidRPr="001B2EC8">
              <w:rPr>
                <w:lang w:val="es-ES_tradnl"/>
              </w:rPr>
              <w:br/>
              <w:t>• Poco importantes</w:t>
            </w:r>
          </w:p>
        </w:tc>
        <w:tc>
          <w:tcPr>
            <w:tcW w:w="3018" w:type="dxa"/>
          </w:tcPr>
          <w:p w:rsidR="00CC36DF" w:rsidRPr="00C55FA7" w:rsidRDefault="00CC36DF" w:rsidP="0029011A">
            <w:pPr>
              <w:spacing w:line="240" w:lineRule="auto"/>
              <w:ind w:firstLine="0"/>
              <w:jc w:val="left"/>
              <w:rPr>
                <w:lang w:val="es-ES_tradnl"/>
              </w:rPr>
            </w:pPr>
            <w:r w:rsidRPr="00D119D3">
              <w:rPr>
                <w:lang w:val="es-ES_tradnl"/>
              </w:rPr>
              <w:t xml:space="preserve">• </w:t>
            </w:r>
            <w:r w:rsidRPr="0031029D">
              <w:rPr>
                <w:lang w:val="es-ES_tradnl"/>
              </w:rPr>
              <w:t>Supervisión</w:t>
            </w:r>
            <w:r w:rsidRPr="00456427">
              <w:rPr>
                <w:lang w:val="es-ES_tradnl"/>
              </w:rPr>
              <w:t xml:space="preserve"> mínima y control simple</w:t>
            </w:r>
            <w:r w:rsidRPr="00627147">
              <w:rPr>
                <w:lang w:val="es-ES_tradnl"/>
              </w:rPr>
              <w:t>.</w:t>
            </w:r>
            <w:r w:rsidRPr="008D4133">
              <w:rPr>
                <w:lang w:val="es-ES_tradnl"/>
              </w:rPr>
              <w:t xml:space="preserve"> </w:t>
            </w:r>
          </w:p>
          <w:p w:rsidR="00CC36DF" w:rsidRPr="00F00EC1" w:rsidRDefault="00CC36DF" w:rsidP="0029011A">
            <w:pPr>
              <w:spacing w:line="240" w:lineRule="auto"/>
              <w:ind w:firstLine="0"/>
              <w:jc w:val="left"/>
              <w:rPr>
                <w:lang w:val="es-ES_tradnl"/>
              </w:rPr>
            </w:pPr>
            <w:r w:rsidRPr="00F00EC1">
              <w:rPr>
                <w:lang w:val="es-ES_tradnl"/>
              </w:rPr>
              <w:t>• Cubrimiento de existencias entre</w:t>
            </w:r>
          </w:p>
          <w:p w:rsidR="00CC36DF" w:rsidRPr="00637DC1" w:rsidRDefault="00CC36DF" w:rsidP="0029011A">
            <w:pPr>
              <w:spacing w:after="240" w:line="240" w:lineRule="auto"/>
              <w:ind w:firstLine="0"/>
              <w:jc w:val="left"/>
              <w:rPr>
                <w:lang w:val="es-ES_tradnl"/>
              </w:rPr>
            </w:pPr>
            <w:r w:rsidRPr="00F00EC1">
              <w:rPr>
                <w:lang w:val="es-ES_tradnl"/>
              </w:rPr>
              <w:t>3 y 20 semanas.</w:t>
            </w:r>
            <w:r w:rsidRPr="00EB7EAC">
              <w:rPr>
                <w:lang w:val="es-ES_tradnl"/>
              </w:rPr>
              <w:br/>
            </w:r>
            <w:r w:rsidRPr="0021406B">
              <w:rPr>
                <w:lang w:val="es-ES_tradnl"/>
              </w:rPr>
              <w:t>• Pedidos bajo orden.</w:t>
            </w:r>
          </w:p>
        </w:tc>
        <w:tc>
          <w:tcPr>
            <w:tcW w:w="3018" w:type="dxa"/>
          </w:tcPr>
          <w:p w:rsidR="00CC36DF" w:rsidRPr="000D1619" w:rsidRDefault="00CC36DF" w:rsidP="0029011A">
            <w:pPr>
              <w:spacing w:line="240" w:lineRule="auto"/>
              <w:ind w:firstLine="0"/>
              <w:jc w:val="left"/>
              <w:rPr>
                <w:lang w:val="es-ES_tradnl"/>
              </w:rPr>
            </w:pPr>
            <w:r w:rsidRPr="00637DC1">
              <w:rPr>
                <w:lang w:val="es-ES_tradnl"/>
              </w:rPr>
              <w:t xml:space="preserve">• Monitoreo </w:t>
            </w:r>
            <w:r w:rsidRPr="000D1619">
              <w:rPr>
                <w:lang w:val="es-ES_tradnl"/>
              </w:rPr>
              <w:t>simple.</w:t>
            </w:r>
          </w:p>
          <w:p w:rsidR="00CC36DF" w:rsidRPr="00DE5E12" w:rsidRDefault="00CC36DF" w:rsidP="0029011A">
            <w:pPr>
              <w:spacing w:line="240" w:lineRule="auto"/>
              <w:ind w:firstLine="0"/>
              <w:jc w:val="left"/>
              <w:rPr>
                <w:lang w:val="es-ES_tradnl"/>
              </w:rPr>
            </w:pPr>
            <w:r w:rsidRPr="00DE5E12">
              <w:rPr>
                <w:lang w:val="es-ES_tradnl"/>
              </w:rPr>
              <w:t>• Gestión para evitar agotados y</w:t>
            </w:r>
          </w:p>
          <w:p w:rsidR="00CC36DF" w:rsidRPr="00061695" w:rsidRDefault="00CC36DF" w:rsidP="0029011A">
            <w:pPr>
              <w:keepNext/>
              <w:spacing w:line="240" w:lineRule="auto"/>
              <w:ind w:firstLine="0"/>
              <w:jc w:val="left"/>
              <w:rPr>
                <w:lang w:val="es-ES_tradnl"/>
              </w:rPr>
            </w:pPr>
            <w:proofErr w:type="gramStart"/>
            <w:r w:rsidRPr="00DE5E12">
              <w:rPr>
                <w:lang w:val="es-ES_tradnl"/>
              </w:rPr>
              <w:t>eliminar</w:t>
            </w:r>
            <w:proofErr w:type="gramEnd"/>
            <w:r w:rsidRPr="00DE5E12">
              <w:rPr>
                <w:lang w:val="es-ES_tradnl"/>
              </w:rPr>
              <w:t xml:space="preserve"> excesos.</w:t>
            </w:r>
            <w:r w:rsidRPr="00DE5E12">
              <w:rPr>
                <w:lang w:val="es-ES_tradnl"/>
              </w:rPr>
              <w:br/>
            </w:r>
          </w:p>
        </w:tc>
      </w:tr>
    </w:tbl>
    <w:p w:rsidR="00CC36DF" w:rsidRPr="004A4749" w:rsidRDefault="00C47C02" w:rsidP="00C47C02">
      <w:pPr>
        <w:pStyle w:val="Fuenteimagenes"/>
      </w:pPr>
      <w:r w:rsidRPr="00C47C02">
        <w:t>Fuente: José Fernández. Mejoramiento Del Control De Inventarios. Universidad Autónoma De Occidente. Santiago De Cali. 2008.</w:t>
      </w:r>
    </w:p>
    <w:p w:rsidR="00890B4E" w:rsidRPr="004A4749" w:rsidRDefault="00890B4E" w:rsidP="009F4574">
      <w:pPr>
        <w:pStyle w:val="Ttulo3"/>
      </w:pPr>
      <w:r w:rsidRPr="004A4749">
        <w:t>SKU</w:t>
      </w:r>
    </w:p>
    <w:p w:rsidR="00890B4E" w:rsidRPr="004A4749" w:rsidRDefault="00890B4E" w:rsidP="00890B4E">
      <w:r w:rsidRPr="004A4749">
        <w:t>La Unidad Básica De Almacenamiento o Stock Keeping Units (SKU) es una forma de identificación única de un artículo basado en sus características.</w:t>
      </w:r>
    </w:p>
    <w:p w:rsidR="00890B4E" w:rsidRPr="004A4749" w:rsidRDefault="00890B4E" w:rsidP="00890B4E">
      <w:pPr>
        <w:pStyle w:val="Prrafodelista"/>
        <w:numPr>
          <w:ilvl w:val="0"/>
          <w:numId w:val="19"/>
        </w:numPr>
      </w:pPr>
      <w:r w:rsidRPr="004A4749">
        <w:t>Nombre.</w:t>
      </w:r>
    </w:p>
    <w:p w:rsidR="00890B4E" w:rsidRPr="004A4749" w:rsidRDefault="00890B4E" w:rsidP="00890B4E">
      <w:pPr>
        <w:pStyle w:val="Prrafodelista"/>
        <w:numPr>
          <w:ilvl w:val="0"/>
          <w:numId w:val="19"/>
        </w:numPr>
      </w:pPr>
      <w:r w:rsidRPr="004A4749">
        <w:t>Material que lo constituye.</w:t>
      </w:r>
    </w:p>
    <w:p w:rsidR="00890B4E" w:rsidRPr="004A4749" w:rsidRDefault="00890B4E" w:rsidP="00890B4E">
      <w:pPr>
        <w:pStyle w:val="Prrafodelista"/>
        <w:numPr>
          <w:ilvl w:val="0"/>
          <w:numId w:val="19"/>
        </w:numPr>
      </w:pPr>
      <w:r w:rsidRPr="004A4749">
        <w:t>Dimensiones.</w:t>
      </w:r>
    </w:p>
    <w:p w:rsidR="00890B4E" w:rsidRPr="004A4749" w:rsidRDefault="00890B4E" w:rsidP="00890B4E">
      <w:pPr>
        <w:pStyle w:val="Prrafodelista"/>
        <w:numPr>
          <w:ilvl w:val="0"/>
          <w:numId w:val="19"/>
        </w:numPr>
      </w:pPr>
      <w:r w:rsidRPr="004A4749">
        <w:t>Presentación o Empaque.</w:t>
      </w:r>
    </w:p>
    <w:p w:rsidR="00890B4E" w:rsidRPr="004A4749" w:rsidRDefault="00890B4E" w:rsidP="00890B4E">
      <w:pPr>
        <w:pStyle w:val="Prrafodelista"/>
        <w:numPr>
          <w:ilvl w:val="0"/>
          <w:numId w:val="19"/>
        </w:numPr>
      </w:pPr>
      <w:r w:rsidRPr="004A4749">
        <w:t>Referencia: marca, numero de referencia, nombre del fabricante.</w:t>
      </w:r>
    </w:p>
    <w:p w:rsidR="00890B4E" w:rsidRPr="004A4749" w:rsidRDefault="00890B4E" w:rsidP="00890B4E">
      <w:pPr>
        <w:pStyle w:val="Prrafodelista"/>
        <w:numPr>
          <w:ilvl w:val="0"/>
          <w:numId w:val="19"/>
        </w:numPr>
      </w:pPr>
      <w:r w:rsidRPr="004A4749">
        <w:t>Unidad: kilogramo, litro, centenar, millar, etc.</w:t>
      </w:r>
    </w:p>
    <w:p w:rsidR="00890B4E" w:rsidRPr="004A4749" w:rsidRDefault="00890B4E" w:rsidP="00890B4E">
      <w:pPr>
        <w:pStyle w:val="Prrafodelista"/>
        <w:numPr>
          <w:ilvl w:val="0"/>
          <w:numId w:val="19"/>
        </w:numPr>
      </w:pPr>
      <w:r w:rsidRPr="004A4749">
        <w:t>El o los servicios utilizadores.</w:t>
      </w:r>
    </w:p>
    <w:p w:rsidR="00890B4E" w:rsidRPr="004A4749" w:rsidRDefault="00890B4E" w:rsidP="00890B4E">
      <w:pPr>
        <w:pStyle w:val="Prrafodelista"/>
        <w:numPr>
          <w:ilvl w:val="0"/>
          <w:numId w:val="19"/>
        </w:numPr>
      </w:pPr>
      <w:r w:rsidRPr="004A4749">
        <w:lastRenderedPageBreak/>
        <w:t>Clasificación o Familia.</w:t>
      </w:r>
    </w:p>
    <w:p w:rsidR="00252DFA" w:rsidRPr="004A4749" w:rsidRDefault="00DA225F" w:rsidP="009F4574">
      <w:pPr>
        <w:pStyle w:val="Ttulo3"/>
      </w:pPr>
      <w:r w:rsidRPr="004A4749">
        <w:t>Métodos de control de inventarios</w:t>
      </w:r>
    </w:p>
    <w:p w:rsidR="00252DFA" w:rsidRPr="004A4749" w:rsidRDefault="000D0947" w:rsidP="00252DFA">
      <w:r w:rsidRPr="004A4749">
        <w:t>El Control de Inventarios es todo lo relativo a técnicas, métodos e instrumentos de apoyo orientados al control y manejo de inventarios. Sirve para evaluar los procedimientos de registros, compras, entradas y salidas; constituye un factor en la optimización de los procesos operacionales [Fernández, 2008].</w:t>
      </w:r>
    </w:p>
    <w:p w:rsidR="000D0947" w:rsidRPr="004A4749" w:rsidRDefault="000D0947" w:rsidP="00252DFA">
      <w:r w:rsidRPr="004A4749">
        <w:t>En el control de inventarios están involucradas tres actividades</w:t>
      </w:r>
    </w:p>
    <w:p w:rsidR="00A80F61" w:rsidRPr="004A4749" w:rsidRDefault="00DF5357" w:rsidP="00DF5357">
      <w:pPr>
        <w:pStyle w:val="Prrafodelista"/>
        <w:numPr>
          <w:ilvl w:val="0"/>
          <w:numId w:val="20"/>
        </w:numPr>
        <w:rPr>
          <w:b/>
        </w:rPr>
      </w:pPr>
      <w:r w:rsidRPr="004A4749">
        <w:rPr>
          <w:b/>
        </w:rPr>
        <w:t xml:space="preserve">Determinar las existencias. </w:t>
      </w:r>
    </w:p>
    <w:p w:rsidR="00DF5357" w:rsidRPr="004A4749" w:rsidRDefault="00DF5357" w:rsidP="00A80F61">
      <w:pPr>
        <w:pStyle w:val="Prrafodelista"/>
        <w:ind w:left="1069" w:firstLine="0"/>
      </w:pPr>
      <w:r w:rsidRPr="004A4749">
        <w:t>Son los procesos que informan sobre las existencias físicas de los artículos. Algunos procesos son:</w:t>
      </w:r>
    </w:p>
    <w:p w:rsidR="00DF5357" w:rsidRPr="004A4749" w:rsidRDefault="00DF5357" w:rsidP="00DF5357">
      <w:pPr>
        <w:pStyle w:val="Prrafodelista"/>
        <w:numPr>
          <w:ilvl w:val="0"/>
          <w:numId w:val="21"/>
        </w:numPr>
      </w:pPr>
      <w:r w:rsidRPr="004A4749">
        <w:t>Toma física de inventarios, Auditoria de Existencias.</w:t>
      </w:r>
    </w:p>
    <w:p w:rsidR="00DF5357" w:rsidRPr="004A4749" w:rsidRDefault="00DF5357" w:rsidP="00DF5357">
      <w:pPr>
        <w:pStyle w:val="Prrafodelista"/>
        <w:numPr>
          <w:ilvl w:val="0"/>
          <w:numId w:val="21"/>
        </w:numPr>
      </w:pPr>
      <w:r w:rsidRPr="004A4749">
        <w:t>Evaluación de los procedimientos de recepción y ventas (Entradas y Salidas).</w:t>
      </w:r>
    </w:p>
    <w:p w:rsidR="00A80F61" w:rsidRPr="004A4749" w:rsidRDefault="00DF5357" w:rsidP="00DF5357">
      <w:pPr>
        <w:pStyle w:val="Prrafodelista"/>
        <w:numPr>
          <w:ilvl w:val="0"/>
          <w:numId w:val="20"/>
        </w:numPr>
        <w:rPr>
          <w:b/>
        </w:rPr>
      </w:pPr>
      <w:r w:rsidRPr="004A4749">
        <w:rPr>
          <w:b/>
        </w:rPr>
        <w:t xml:space="preserve">Análisis de inventarios. </w:t>
      </w:r>
    </w:p>
    <w:p w:rsidR="00DF5357" w:rsidRPr="004A4749" w:rsidRDefault="00DF5357" w:rsidP="00A80F61">
      <w:pPr>
        <w:pStyle w:val="Prrafodelista"/>
        <w:ind w:left="1069" w:firstLine="0"/>
      </w:pPr>
      <w:r w:rsidRPr="004A4749">
        <w:t>Son los análisis estadísticos que miden el beneficio que producen las existencias. Algunas metodologías son:</w:t>
      </w:r>
    </w:p>
    <w:p w:rsidR="00DF5357" w:rsidRPr="004A4749" w:rsidRDefault="00DF5357" w:rsidP="00DF5357">
      <w:pPr>
        <w:pStyle w:val="Prrafodelista"/>
        <w:numPr>
          <w:ilvl w:val="0"/>
          <w:numId w:val="22"/>
        </w:numPr>
      </w:pPr>
      <w:r w:rsidRPr="004A4749">
        <w:t>Just in Time (Justo a Tiempo)</w:t>
      </w:r>
    </w:p>
    <w:p w:rsidR="00A80F61" w:rsidRPr="004A4749" w:rsidRDefault="00DF5357" w:rsidP="00DF5357">
      <w:pPr>
        <w:pStyle w:val="Prrafodelista"/>
        <w:numPr>
          <w:ilvl w:val="0"/>
          <w:numId w:val="20"/>
        </w:numPr>
        <w:rPr>
          <w:b/>
        </w:rPr>
      </w:pPr>
      <w:r w:rsidRPr="004A4749">
        <w:rPr>
          <w:b/>
        </w:rPr>
        <w:t xml:space="preserve">Control de producción. </w:t>
      </w:r>
    </w:p>
    <w:p w:rsidR="00DF5357" w:rsidRPr="004A4749" w:rsidRDefault="00DF5357" w:rsidP="00A80F61">
      <w:pPr>
        <w:pStyle w:val="Prrafodelista"/>
        <w:ind w:left="1069" w:firstLine="0"/>
      </w:pPr>
      <w:r w:rsidRPr="004A4749">
        <w:t>Es una evaluación donde hay transformación de materia prima en productos terminados. Algunos métodos son:</w:t>
      </w:r>
    </w:p>
    <w:p w:rsidR="00DF5357" w:rsidRPr="004A4749" w:rsidRDefault="00DF5357" w:rsidP="00DF5357">
      <w:pPr>
        <w:pStyle w:val="Prrafodelista"/>
        <w:numPr>
          <w:ilvl w:val="0"/>
          <w:numId w:val="22"/>
        </w:numPr>
      </w:pPr>
      <w:r w:rsidRPr="004A4749">
        <w:t>MRP (Planeación de Recursos de Manufactura).</w:t>
      </w:r>
    </w:p>
    <w:p w:rsidR="000D0947" w:rsidRPr="004A4749" w:rsidRDefault="00DF5357" w:rsidP="00DF5357">
      <w:pPr>
        <w:pStyle w:val="Prrafodelista"/>
        <w:numPr>
          <w:ilvl w:val="0"/>
          <w:numId w:val="22"/>
        </w:numPr>
      </w:pPr>
      <w:r w:rsidRPr="004A4749">
        <w:t>ERP (Sistema de Planificación de Recursos Empresariales).</w:t>
      </w:r>
    </w:p>
    <w:p w:rsidR="00D15450" w:rsidRPr="004A4749" w:rsidRDefault="00D15450" w:rsidP="009F4574">
      <w:pPr>
        <w:pStyle w:val="Ttulo3"/>
      </w:pPr>
      <w:r w:rsidRPr="004A4749">
        <w:t>Costos del sistema de inventarios</w:t>
      </w:r>
    </w:p>
    <w:p w:rsidR="00D15450" w:rsidRPr="004A4749" w:rsidRDefault="00D15450" w:rsidP="00D15450">
      <w:r w:rsidRPr="004A4749">
        <w:t>Los costos ayudan a desarrollar políticas óptimas para el manejo del inventario. Los siguientes costos son los que se tomaran en cuenta para el sistema:</w:t>
      </w:r>
    </w:p>
    <w:p w:rsidR="00D15450" w:rsidRPr="004A4749" w:rsidRDefault="00A87724" w:rsidP="00A87724">
      <w:pPr>
        <w:pStyle w:val="Prrafodelista"/>
        <w:numPr>
          <w:ilvl w:val="0"/>
          <w:numId w:val="23"/>
        </w:numPr>
        <w:rPr>
          <w:b/>
        </w:rPr>
      </w:pPr>
      <w:r w:rsidRPr="004A4749">
        <w:rPr>
          <w:b/>
        </w:rPr>
        <w:lastRenderedPageBreak/>
        <w:t xml:space="preserve">Costo de pedido o aprovisionamiento </w:t>
      </w:r>
      <w:r w:rsidR="00D15450" w:rsidRPr="004A4749">
        <w:rPr>
          <w:b/>
        </w:rPr>
        <w:t>(K)</w:t>
      </w:r>
    </w:p>
    <w:p w:rsidR="00D15450" w:rsidRPr="004A4749" w:rsidRDefault="00D15450" w:rsidP="00D15450">
      <w:r w:rsidRPr="004A4749">
        <w:t>Es el costo de poner una orden al proveedor.</w:t>
      </w:r>
    </w:p>
    <w:p w:rsidR="00D15450" w:rsidRPr="004A4749" w:rsidRDefault="00D15450" w:rsidP="00A87724">
      <w:pPr>
        <w:pStyle w:val="Prrafodelista"/>
        <w:numPr>
          <w:ilvl w:val="0"/>
          <w:numId w:val="24"/>
        </w:numPr>
      </w:pPr>
      <w:r w:rsidRPr="004A4749">
        <w:t>De adquisición. Valor de compra en la factura, más gastos a cargo del comprador hasta que llega al destino.</w:t>
      </w:r>
    </w:p>
    <w:p w:rsidR="00D15450" w:rsidRPr="004A4749" w:rsidRDefault="00D15450" w:rsidP="00A87724">
      <w:pPr>
        <w:pStyle w:val="Prrafodelista"/>
        <w:numPr>
          <w:ilvl w:val="0"/>
          <w:numId w:val="24"/>
        </w:numPr>
      </w:pPr>
      <w:r w:rsidRPr="004A4749">
        <w:t>De reaprovisionamiento. Costo de pedidos, inspecciones de calidad.</w:t>
      </w:r>
    </w:p>
    <w:p w:rsidR="00D15450" w:rsidRPr="004A4749" w:rsidRDefault="00D15450" w:rsidP="00A87724">
      <w:pPr>
        <w:pStyle w:val="Prrafodelista"/>
        <w:numPr>
          <w:ilvl w:val="0"/>
          <w:numId w:val="24"/>
        </w:numPr>
      </w:pPr>
      <w:r w:rsidRPr="004A4749">
        <w:t>De fabricación. Ordenes, mermas de arranque.</w:t>
      </w:r>
    </w:p>
    <w:p w:rsidR="00D15450" w:rsidRPr="004A4749" w:rsidRDefault="001D1C2E" w:rsidP="001D1C2E">
      <w:pPr>
        <w:pStyle w:val="Prrafodelista"/>
        <w:numPr>
          <w:ilvl w:val="0"/>
          <w:numId w:val="23"/>
        </w:numPr>
        <w:rPr>
          <w:b/>
        </w:rPr>
      </w:pPr>
      <w:r w:rsidRPr="004A4749">
        <w:rPr>
          <w:b/>
        </w:rPr>
        <w:t xml:space="preserve">Costo de inventario </w:t>
      </w:r>
      <w:r w:rsidR="00D15450" w:rsidRPr="004A4749">
        <w:rPr>
          <w:b/>
        </w:rPr>
        <w:t>(H)</w:t>
      </w:r>
    </w:p>
    <w:p w:rsidR="002B745F" w:rsidRPr="004A4749" w:rsidRDefault="00D15450" w:rsidP="00D15450">
      <w:r w:rsidRPr="004A4749">
        <w:t>Es el costo de mantener los artículos inventariados.</w:t>
      </w:r>
    </w:p>
    <w:p w:rsidR="001D1C2E" w:rsidRPr="004A4749" w:rsidRDefault="001D1C2E" w:rsidP="001D1C2E">
      <w:pPr>
        <w:pStyle w:val="Prrafodelista"/>
        <w:numPr>
          <w:ilvl w:val="0"/>
          <w:numId w:val="25"/>
        </w:numPr>
      </w:pPr>
      <w:r w:rsidRPr="004A4749">
        <w:t>Por riesgo. Seguros, perdidas, mermas, deterioros, robos, etc.</w:t>
      </w:r>
    </w:p>
    <w:p w:rsidR="001D1C2E" w:rsidRPr="004A4749" w:rsidRDefault="001D1C2E" w:rsidP="001D1C2E">
      <w:pPr>
        <w:pStyle w:val="Prrafodelista"/>
        <w:numPr>
          <w:ilvl w:val="0"/>
          <w:numId w:val="25"/>
        </w:numPr>
      </w:pPr>
      <w:r w:rsidRPr="004A4749">
        <w:t>Por impuestos. Que gravan a los activos.</w:t>
      </w:r>
    </w:p>
    <w:p w:rsidR="001D1C2E" w:rsidRPr="004A4749" w:rsidRDefault="001D1C2E" w:rsidP="001D1C2E">
      <w:pPr>
        <w:pStyle w:val="Prrafodelista"/>
        <w:numPr>
          <w:ilvl w:val="0"/>
          <w:numId w:val="25"/>
        </w:numPr>
      </w:pPr>
      <w:r w:rsidRPr="004A4749">
        <w:t>Del local. Alquiler, vigilancia, suministros, servicios, etc.</w:t>
      </w:r>
    </w:p>
    <w:p w:rsidR="001D1C2E" w:rsidRPr="004A4749" w:rsidRDefault="001D1C2E" w:rsidP="001D1C2E">
      <w:pPr>
        <w:pStyle w:val="Prrafodelista"/>
        <w:numPr>
          <w:ilvl w:val="0"/>
          <w:numId w:val="25"/>
        </w:numPr>
      </w:pPr>
      <w:r w:rsidRPr="004A4749">
        <w:t>De transporte Interno. instalaciones, maquinarias, etc.</w:t>
      </w:r>
    </w:p>
    <w:p w:rsidR="001D1C2E" w:rsidRPr="004A4749" w:rsidRDefault="001D1C2E" w:rsidP="001D1C2E">
      <w:pPr>
        <w:pStyle w:val="Prrafodelista"/>
        <w:numPr>
          <w:ilvl w:val="0"/>
          <w:numId w:val="25"/>
        </w:numPr>
      </w:pPr>
      <w:r w:rsidRPr="004A4749">
        <w:t>De conservar en buen estado los productos. Frío, humedad, etc.</w:t>
      </w:r>
    </w:p>
    <w:p w:rsidR="001D1C2E" w:rsidRPr="004A4749" w:rsidRDefault="00B75407" w:rsidP="00B75407">
      <w:pPr>
        <w:pStyle w:val="Prrafodelista"/>
        <w:numPr>
          <w:ilvl w:val="0"/>
          <w:numId w:val="23"/>
        </w:numPr>
        <w:rPr>
          <w:b/>
        </w:rPr>
      </w:pPr>
      <w:r w:rsidRPr="004A4749">
        <w:rPr>
          <w:b/>
        </w:rPr>
        <w:t xml:space="preserve">Costo por déficit </w:t>
      </w:r>
      <w:r w:rsidR="001D1C2E" w:rsidRPr="004A4749">
        <w:rPr>
          <w:b/>
        </w:rPr>
        <w:t>(D)</w:t>
      </w:r>
    </w:p>
    <w:p w:rsidR="001D1C2E" w:rsidRPr="004A4749" w:rsidRDefault="001D1C2E" w:rsidP="001D1C2E">
      <w:r w:rsidRPr="004A4749">
        <w:t>Generado por falta de productos en el inventario cuando la venta se pierde.</w:t>
      </w:r>
    </w:p>
    <w:p w:rsidR="001D1C2E" w:rsidRPr="004A4749" w:rsidRDefault="001D1C2E" w:rsidP="00B75407">
      <w:pPr>
        <w:pStyle w:val="Prrafodelista"/>
        <w:numPr>
          <w:ilvl w:val="0"/>
          <w:numId w:val="26"/>
        </w:numPr>
      </w:pPr>
      <w:r w:rsidRPr="004A4749">
        <w:t>Lucro cesante. Riesgo de perder una venta (merma de contribución).</w:t>
      </w:r>
    </w:p>
    <w:p w:rsidR="001D1C2E" w:rsidRPr="004A4749" w:rsidRDefault="001D1C2E" w:rsidP="00B75407">
      <w:pPr>
        <w:pStyle w:val="Prrafodelista"/>
        <w:numPr>
          <w:ilvl w:val="0"/>
          <w:numId w:val="26"/>
        </w:numPr>
      </w:pPr>
      <w:r w:rsidRPr="004A4749">
        <w:t>Disconformidad. insatisfacción del cliente.</w:t>
      </w:r>
    </w:p>
    <w:p w:rsidR="001D1C2E" w:rsidRPr="004A4749" w:rsidRDefault="001D1C2E" w:rsidP="00B75407">
      <w:pPr>
        <w:pStyle w:val="Prrafodelista"/>
        <w:numPr>
          <w:ilvl w:val="0"/>
          <w:numId w:val="26"/>
        </w:numPr>
      </w:pPr>
      <w:r w:rsidRPr="004A4749">
        <w:t>Trabajo de procesar y despachar un parcial</w:t>
      </w:r>
    </w:p>
    <w:p w:rsidR="001D1C2E" w:rsidRPr="004A4749" w:rsidRDefault="002F16AE" w:rsidP="002F16AE">
      <w:pPr>
        <w:pStyle w:val="Prrafodelista"/>
        <w:numPr>
          <w:ilvl w:val="0"/>
          <w:numId w:val="23"/>
        </w:numPr>
        <w:rPr>
          <w:b/>
        </w:rPr>
      </w:pPr>
      <w:r w:rsidRPr="004A4749">
        <w:rPr>
          <w:b/>
        </w:rPr>
        <w:t xml:space="preserve">Costos asociados a la capacidad </w:t>
      </w:r>
      <w:r w:rsidR="001D1C2E" w:rsidRPr="004A4749">
        <w:rPr>
          <w:b/>
        </w:rPr>
        <w:t>(C)</w:t>
      </w:r>
    </w:p>
    <w:p w:rsidR="001D1C2E" w:rsidRPr="004A4749" w:rsidRDefault="001D1C2E" w:rsidP="001D1C2E">
      <w:r w:rsidRPr="004A4749">
        <w:t>Son las asociadas con el personal: tiempos extras, contrataciones, entrenamiento, despidos, ocio.</w:t>
      </w:r>
    </w:p>
    <w:p w:rsidR="001D1C2E" w:rsidRPr="004A4749" w:rsidRDefault="00C96035" w:rsidP="00C96035">
      <w:pPr>
        <w:pStyle w:val="Prrafodelista"/>
        <w:numPr>
          <w:ilvl w:val="0"/>
          <w:numId w:val="23"/>
        </w:numPr>
        <w:rPr>
          <w:b/>
        </w:rPr>
      </w:pPr>
      <w:r w:rsidRPr="004A4749">
        <w:rPr>
          <w:b/>
        </w:rPr>
        <w:t xml:space="preserve">Costo total </w:t>
      </w:r>
      <w:r w:rsidR="001D1C2E" w:rsidRPr="004A4749">
        <w:rPr>
          <w:b/>
        </w:rPr>
        <w:t>(T)</w:t>
      </w:r>
    </w:p>
    <w:p w:rsidR="001D1C2E" w:rsidRPr="004A4749" w:rsidRDefault="001D1C2E" w:rsidP="001D1C2E">
      <w:r w:rsidRPr="004A4749">
        <w:t>Es la suma de los costos mencionados anteriormente.</w:t>
      </w:r>
    </w:p>
    <w:p w:rsidR="001D1C2E" w:rsidRPr="004A4749" w:rsidRDefault="001D1C2E" w:rsidP="001D1C2E">
      <w:r w:rsidRPr="004A4749">
        <w:t xml:space="preserve">CT = K + </w:t>
      </w:r>
      <w:proofErr w:type="gramStart"/>
      <w:r w:rsidRPr="004A4749">
        <w:t>C(</w:t>
      </w:r>
      <w:proofErr w:type="gramEnd"/>
      <w:r w:rsidRPr="004A4749">
        <w:t>h) + C(d) + C(C)</w:t>
      </w:r>
    </w:p>
    <w:p w:rsidR="007F41A6" w:rsidRPr="004A4749" w:rsidRDefault="007F41A6" w:rsidP="009F4574">
      <w:pPr>
        <w:pStyle w:val="Ttulo3"/>
      </w:pPr>
      <w:r w:rsidRPr="004A4749">
        <w:lastRenderedPageBreak/>
        <w:t>Merma</w:t>
      </w:r>
    </w:p>
    <w:p w:rsidR="007F41A6" w:rsidRPr="004A4749" w:rsidRDefault="007F41A6" w:rsidP="007F41A6">
      <w:r w:rsidRPr="004A4749">
        <w:t>Cada artículo tiene un porcentaje de merma, se adoptara la siguiente escala para categorizarlos:</w:t>
      </w:r>
    </w:p>
    <w:p w:rsidR="007F41A6" w:rsidRPr="004A4749" w:rsidRDefault="007F41A6" w:rsidP="007F41A6">
      <w:pPr>
        <w:pStyle w:val="Prrafodelista"/>
        <w:numPr>
          <w:ilvl w:val="0"/>
          <w:numId w:val="27"/>
        </w:numPr>
      </w:pPr>
      <w:r w:rsidRPr="004A4749">
        <w:t>Total.</w:t>
      </w:r>
    </w:p>
    <w:p w:rsidR="007F41A6" w:rsidRPr="004A4749" w:rsidRDefault="007F41A6" w:rsidP="007F41A6">
      <w:pPr>
        <w:pStyle w:val="Prrafodelista"/>
        <w:numPr>
          <w:ilvl w:val="0"/>
          <w:numId w:val="27"/>
        </w:numPr>
      </w:pPr>
      <w:r w:rsidRPr="004A4749">
        <w:t>Merma 51-99%</w:t>
      </w:r>
    </w:p>
    <w:p w:rsidR="007F41A6" w:rsidRPr="004A4749" w:rsidRDefault="007F41A6" w:rsidP="007F41A6">
      <w:pPr>
        <w:pStyle w:val="Prrafodelista"/>
        <w:numPr>
          <w:ilvl w:val="0"/>
          <w:numId w:val="27"/>
        </w:numPr>
      </w:pPr>
      <w:r w:rsidRPr="004A4749">
        <w:t>Merma 1-50%</w:t>
      </w:r>
    </w:p>
    <w:p w:rsidR="007F41A6" w:rsidRPr="004A4749" w:rsidRDefault="007F41A6" w:rsidP="007F41A6">
      <w:pPr>
        <w:pStyle w:val="Prrafodelista"/>
        <w:numPr>
          <w:ilvl w:val="0"/>
          <w:numId w:val="27"/>
        </w:numPr>
      </w:pPr>
      <w:r w:rsidRPr="004A4749">
        <w:t>Sin influencia.</w:t>
      </w:r>
    </w:p>
    <w:p w:rsidR="00097A2F" w:rsidRPr="004A4749" w:rsidRDefault="00097A2F">
      <w:pPr>
        <w:spacing w:after="0" w:line="240" w:lineRule="auto"/>
        <w:ind w:firstLine="0"/>
        <w:jc w:val="left"/>
      </w:pPr>
      <w:r w:rsidRPr="004A4749">
        <w:br w:type="page"/>
      </w:r>
    </w:p>
    <w:p w:rsidR="00097A2F" w:rsidRPr="004A4749" w:rsidRDefault="00097A2F" w:rsidP="00747118">
      <w:pPr>
        <w:pStyle w:val="Ttulo2"/>
      </w:pPr>
      <w:bookmarkStart w:id="41" w:name="_Toc381056271"/>
      <w:r w:rsidRPr="004A4749">
        <w:lastRenderedPageBreak/>
        <w:t>Bases legales</w:t>
      </w:r>
      <w:bookmarkEnd w:id="41"/>
    </w:p>
    <w:p w:rsidR="00097A2F" w:rsidRPr="004A4749" w:rsidRDefault="00097A2F" w:rsidP="00747118">
      <w:r w:rsidRPr="004A4749">
        <w:t>La Ley del Impuesto Sobre la Renta (ISR) establece las personas morales tienen obligaciones relativas a los controles de inventarios. En el Capítulo VII (De las obligaciones de las personas morales) artículo 71, fracción XIV.</w:t>
      </w:r>
    </w:p>
    <w:p w:rsidR="00097A2F" w:rsidRPr="004A4749" w:rsidRDefault="00097A2F" w:rsidP="000627E0">
      <w:pPr>
        <w:pStyle w:val="Cita"/>
      </w:pPr>
      <w:r w:rsidRPr="004A4749">
        <w:t>Llevar un control de inventarios de mercancías, materias primas, productos en proceso y productos terminados, según se trate, conforme al sistema de inventarios perpetuos...</w:t>
      </w:r>
    </w:p>
    <w:p w:rsidR="00097A2F" w:rsidRPr="004A4749" w:rsidRDefault="00097A2F" w:rsidP="00747118">
      <w:r w:rsidRPr="004A4749">
        <w:t xml:space="preserve">El Código Fiscal De La Federación  (CFF) establece que las personas que están obligadas a llevar contabilidad, deben llevar un inventario. En el Titulo Segundo (De los derechos y obligaciones de los contribuyentes) Capitulo </w:t>
      </w:r>
      <w:r w:rsidR="008F5AA0" w:rsidRPr="004A4749">
        <w:t>Único, artículo 28, fracción I.</w:t>
      </w:r>
    </w:p>
    <w:p w:rsidR="00097A2F" w:rsidRPr="004A4749" w:rsidRDefault="00097A2F" w:rsidP="008F5AA0">
      <w:pPr>
        <w:pStyle w:val="Cita"/>
      </w:pPr>
      <w:r w:rsidRPr="004A4749">
        <w:t>La contabilidad, para efectos fiscales, se integra por los libros, sistemas y registros contables, papeles de trabajo, estados de cuenta, cuentas especiales, libros y registros sociales, control de inventarios y método de valuación…</w:t>
      </w:r>
    </w:p>
    <w:p w:rsidR="00097A2F" w:rsidRPr="004A4749" w:rsidRDefault="00097A2F" w:rsidP="00097A2F">
      <w:r w:rsidRPr="004A4749">
        <w:t>También estable que son infracciones relacionadas con la obligación de llevar contabilidad el no llevar un inventario. En el Titulo Cuarto, Capítulo I (De las infracciones) artículo 83, fracción II.</w:t>
      </w:r>
    </w:p>
    <w:p w:rsidR="00097A2F" w:rsidRPr="004A4749" w:rsidRDefault="00097A2F" w:rsidP="008F5AA0">
      <w:pPr>
        <w:pStyle w:val="Cita"/>
      </w:pPr>
      <w:r w:rsidRPr="004A4749">
        <w:t>No llevar algún libro o registro especial a que obliguen las leyes fiscales; no cumplir con las obligaciones sobre valuación de inventarios o no llevar el procedimiento de control de los mismos, que establezcan las disposiciones fiscales.</w:t>
      </w:r>
    </w:p>
    <w:p w:rsidR="006D7FCD" w:rsidRPr="004A4749" w:rsidRDefault="006D7FCD">
      <w:pPr>
        <w:spacing w:after="0" w:line="240" w:lineRule="auto"/>
        <w:ind w:firstLine="0"/>
        <w:jc w:val="left"/>
      </w:pPr>
      <w:r w:rsidRPr="004A4749">
        <w:br w:type="page"/>
      </w:r>
    </w:p>
    <w:p w:rsidR="00C5491E" w:rsidRDefault="00C5491E" w:rsidP="00C70807">
      <w:pPr>
        <w:pStyle w:val="Ttulo2"/>
      </w:pPr>
      <w:bookmarkStart w:id="42" w:name="_Toc381056272"/>
      <w:r w:rsidRPr="004A4749">
        <w:lastRenderedPageBreak/>
        <w:t>Aspecto Técnico</w:t>
      </w:r>
      <w:bookmarkEnd w:id="42"/>
      <w:r w:rsidRPr="004A4749">
        <w:t xml:space="preserve"> </w:t>
      </w:r>
    </w:p>
    <w:p w:rsidR="00A759B2" w:rsidRPr="00A759B2" w:rsidRDefault="00A759B2" w:rsidP="00A759B2">
      <w:pPr>
        <w:pStyle w:val="Ttulo3"/>
      </w:pPr>
      <w:r w:rsidRPr="00A759B2">
        <w:t>Sistemas Informáticos</w:t>
      </w:r>
    </w:p>
    <w:p w:rsidR="00E26C57" w:rsidRDefault="00E26C57" w:rsidP="00C5491E">
      <w:r w:rsidRPr="00E26C57">
        <w:t xml:space="preserve">Un </w:t>
      </w:r>
      <w:r>
        <w:t xml:space="preserve">sistema informático </w:t>
      </w:r>
      <w:r w:rsidR="00E041D7" w:rsidRPr="00E26C57">
        <w:t>está</w:t>
      </w:r>
      <w:r w:rsidRPr="00E26C57">
        <w:t xml:space="preserve"> compuesto por hardware, software y usuarios trabajando juntos para procesar e interpretar </w:t>
      </w:r>
      <w:r w:rsidR="00E041D7" w:rsidRPr="00E26C57">
        <w:t>información</w:t>
      </w:r>
      <w:r w:rsidRPr="00E26C57">
        <w:t>.</w:t>
      </w:r>
    </w:p>
    <w:p w:rsidR="00E041D7" w:rsidRDefault="00E041D7" w:rsidP="00C5491E">
      <w:r w:rsidRPr="00E041D7">
        <w:t xml:space="preserve">Una </w:t>
      </w:r>
      <w:r w:rsidR="003C0258" w:rsidRPr="003E46DD">
        <w:t>aplicación</w:t>
      </w:r>
      <w:r w:rsidR="003E46DD" w:rsidRPr="003E46DD">
        <w:t xml:space="preserve"> web </w:t>
      </w:r>
      <w:r w:rsidRPr="00E041D7">
        <w:t xml:space="preserve">es un </w:t>
      </w:r>
      <w:r w:rsidR="003E46DD" w:rsidRPr="003E46DD">
        <w:t xml:space="preserve">sistema informático </w:t>
      </w:r>
      <w:r w:rsidRPr="00E041D7">
        <w:t xml:space="preserve">que está ejecutado en el entorno Web. La información </w:t>
      </w:r>
      <w:r w:rsidR="003C0258" w:rsidRPr="00E041D7">
        <w:t>está</w:t>
      </w:r>
      <w:r w:rsidRPr="00E041D7">
        <w:t xml:space="preserve"> concentrada y servida en uno Servidor (Web, Base de Datos, Aplicaciones), la información es interpretada por un Cliente (navegador, explorador, visualizador) y la comunicación es mediante protocolos de comunicación estandarizados (HTTP, FTP) [Luján, 2002]. </w:t>
      </w:r>
    </w:p>
    <w:p w:rsidR="00E041D7" w:rsidRDefault="00E61C82" w:rsidP="00E041D7">
      <w:pPr>
        <w:rPr>
          <w:b/>
          <w:bCs/>
        </w:rPr>
      </w:pPr>
      <w:r>
        <w:t>Las aplicaciones w</w:t>
      </w:r>
      <w:r w:rsidR="00E041D7" w:rsidRPr="00E041D7">
        <w:t xml:space="preserve">eb poseen una </w:t>
      </w:r>
      <w:r>
        <w:t>a</w:t>
      </w:r>
      <w:r w:rsidR="00E041D7" w:rsidRPr="00E041D7">
        <w:t>rquitectura Cliente – Servidor. Como se muestra en la ilustración 4, el medio de comunicación no es parte del sistema, ya que el sistema funcionaria igual sin importar el medio que se use.</w:t>
      </w:r>
    </w:p>
    <w:p w:rsidR="00B40EA3" w:rsidRDefault="00B40EA3" w:rsidP="00B40EA3">
      <w:pPr>
        <w:pStyle w:val="Epgrafe"/>
      </w:pPr>
      <w:bookmarkStart w:id="43" w:name="_Toc381055987"/>
      <w:bookmarkStart w:id="44" w:name="_Toc381056098"/>
      <w:r>
        <w:t xml:space="preserve">Figura </w:t>
      </w:r>
      <w:fldSimple w:instr=" SEQ Figura \* ARABIC ">
        <w:r>
          <w:rPr>
            <w:noProof/>
          </w:rPr>
          <w:t>7</w:t>
        </w:r>
      </w:fldSimple>
      <w:r>
        <w:t xml:space="preserve">. </w:t>
      </w:r>
      <w:r w:rsidRPr="00B40EA3">
        <w:t>Arquitectura Cliente – Servidor.</w:t>
      </w:r>
      <w:bookmarkEnd w:id="43"/>
      <w:bookmarkEnd w:id="44"/>
    </w:p>
    <w:p w:rsidR="00C5491E" w:rsidRPr="004A4749" w:rsidRDefault="00BD77FD" w:rsidP="00B40EA3">
      <w:pPr>
        <w:ind w:firstLine="0"/>
        <w:jc w:val="center"/>
      </w:pPr>
      <w:r>
        <w:rPr>
          <w:noProof/>
          <w:lang w:eastAsia="es-MX"/>
        </w:rPr>
        <w:drawing>
          <wp:inline distT="0" distB="0" distL="0" distR="0" wp14:anchorId="35D4D754">
            <wp:extent cx="4972183" cy="2515468"/>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79684" cy="2519263"/>
                    </a:xfrm>
                    <a:prstGeom prst="rect">
                      <a:avLst/>
                    </a:prstGeom>
                    <a:noFill/>
                  </pic:spPr>
                </pic:pic>
              </a:graphicData>
            </a:graphic>
          </wp:inline>
        </w:drawing>
      </w:r>
    </w:p>
    <w:p w:rsidR="007622A7" w:rsidRPr="007622A7" w:rsidRDefault="00AA08C1" w:rsidP="005F35B4">
      <w:r>
        <w:t>Una aplicación e</w:t>
      </w:r>
      <w:r w:rsidR="007622A7" w:rsidRPr="007622A7">
        <w:t>mpresarial es una aplicación crucial para el funcionamiento de un negocio. Se utilizan para aumentar la productividad, para medir la productividad y para llevar a cabo las funciones de negocio con precisión. Usualmente tienen las siguientes características:</w:t>
      </w:r>
    </w:p>
    <w:p w:rsidR="00BC5F2F" w:rsidRDefault="00BC5F2F" w:rsidP="00BC5F2F">
      <w:pPr>
        <w:pStyle w:val="Prrafodelista"/>
        <w:numPr>
          <w:ilvl w:val="0"/>
          <w:numId w:val="39"/>
        </w:numPr>
      </w:pPr>
      <w:r>
        <w:t>La capacidad de acceder y mantener datos en un almacén de datos centralizado.</w:t>
      </w:r>
    </w:p>
    <w:p w:rsidR="00BC5F2F" w:rsidRDefault="00BC5F2F" w:rsidP="00BC5F2F">
      <w:pPr>
        <w:pStyle w:val="Prrafodelista"/>
        <w:numPr>
          <w:ilvl w:val="0"/>
          <w:numId w:val="39"/>
        </w:numPr>
      </w:pPr>
      <w:r>
        <w:t>Una comunicación Cliente - Servidor.</w:t>
      </w:r>
    </w:p>
    <w:p w:rsidR="00BC5F2F" w:rsidRDefault="00BC5F2F" w:rsidP="00BC5F2F">
      <w:pPr>
        <w:pStyle w:val="Prrafodelista"/>
        <w:numPr>
          <w:ilvl w:val="0"/>
          <w:numId w:val="39"/>
        </w:numPr>
      </w:pPr>
      <w:r>
        <w:t>Un flujo de trabajo estructurado para escribir y modificar datos.</w:t>
      </w:r>
    </w:p>
    <w:p w:rsidR="0051790D" w:rsidRDefault="00BC5F2F" w:rsidP="0051790D">
      <w:pPr>
        <w:pStyle w:val="Prrafodelista"/>
        <w:numPr>
          <w:ilvl w:val="0"/>
          <w:numId w:val="39"/>
        </w:numPr>
      </w:pPr>
      <w:r>
        <w:t>Una interfaz de usuario eficaz para escribir y modificar datos.</w:t>
      </w:r>
    </w:p>
    <w:p w:rsidR="0051790D" w:rsidRDefault="00BC5F2F" w:rsidP="0051790D">
      <w:pPr>
        <w:pStyle w:val="Prrafodelista"/>
        <w:numPr>
          <w:ilvl w:val="0"/>
          <w:numId w:val="39"/>
        </w:numPr>
      </w:pPr>
      <w:r>
        <w:t>Reglas del negocio.</w:t>
      </w:r>
    </w:p>
    <w:p w:rsidR="0051790D" w:rsidRDefault="00BC5F2F" w:rsidP="0051790D">
      <w:pPr>
        <w:pStyle w:val="Prrafodelista"/>
        <w:numPr>
          <w:ilvl w:val="0"/>
          <w:numId w:val="39"/>
        </w:numPr>
      </w:pPr>
      <w:r>
        <w:t>Reglas de validación de datos.</w:t>
      </w:r>
    </w:p>
    <w:p w:rsidR="0051790D" w:rsidRDefault="00BC5F2F" w:rsidP="0051790D">
      <w:pPr>
        <w:pStyle w:val="Prrafodelista"/>
        <w:numPr>
          <w:ilvl w:val="0"/>
          <w:numId w:val="39"/>
        </w:numPr>
      </w:pPr>
      <w:r>
        <w:t>La capacidad de leer información y obtener reportes del sistema.</w:t>
      </w:r>
    </w:p>
    <w:p w:rsidR="007622A7" w:rsidRPr="007622A7" w:rsidRDefault="00BC5F2F" w:rsidP="0051790D">
      <w:pPr>
        <w:pStyle w:val="Prrafodelista"/>
        <w:numPr>
          <w:ilvl w:val="0"/>
          <w:numId w:val="39"/>
        </w:numPr>
      </w:pPr>
      <w:r>
        <w:t>Autenticación y autorización de usuarios.</w:t>
      </w:r>
    </w:p>
    <w:p w:rsidR="005F35B4" w:rsidRDefault="007622A7" w:rsidP="005F35B4">
      <w:pPr>
        <w:rPr>
          <w:b/>
          <w:bCs/>
        </w:rPr>
      </w:pPr>
      <w:r w:rsidRPr="007622A7">
        <w:t>Las Reglas del negocio son establecidas por el mismo negocio. En este caso son la clasificación de los artículos mercantiles y el esquema de usuarios.</w:t>
      </w:r>
    </w:p>
    <w:p w:rsidR="00C5491E" w:rsidRPr="005F35B4" w:rsidRDefault="00124F89" w:rsidP="005F35B4">
      <w:pPr>
        <w:pStyle w:val="Ttulo3"/>
      </w:pPr>
      <w:r w:rsidRPr="005F35B4">
        <w:t>HTML 5</w:t>
      </w:r>
    </w:p>
    <w:p w:rsidR="00C5491E" w:rsidRPr="004A4749" w:rsidRDefault="00C5491E" w:rsidP="00C5491E">
      <w:r w:rsidRPr="004A4749">
        <w:t xml:space="preserve">El Lenguaje de Marcas de Hipertexto (HTML) es un lenguaje de notación </w:t>
      </w:r>
      <w:proofErr w:type="gramStart"/>
      <w:r w:rsidRPr="004A4749">
        <w:t>para</w:t>
      </w:r>
      <w:proofErr w:type="gramEnd"/>
      <w:r w:rsidRPr="004A4749">
        <w:t xml:space="preserve"> crear páginas web, un navegador lo interpreta y lo despliega. Tiene notaciones para usar imágenes, enlaces a otras páginas, crear formularios, etc.</w:t>
      </w:r>
    </w:p>
    <w:p w:rsidR="00C5491E" w:rsidRPr="004A4749" w:rsidRDefault="00C5491E" w:rsidP="00C5491E">
      <w:r w:rsidRPr="004A4749">
        <w:t xml:space="preserve">La última versión HTML 5 incorpora nuevas notaciones para usar video, geo-localización, almacenamiento local, marcar teléfonos, validar formularios, etc. La implementación de estas características depende de cada navegador. Es usado junto con hojas de estilo (CSS) para darle </w:t>
      </w:r>
      <w:proofErr w:type="gramStart"/>
      <w:r w:rsidRPr="004A4749">
        <w:t>un</w:t>
      </w:r>
      <w:proofErr w:type="gramEnd"/>
      <w:r w:rsidRPr="004A4749">
        <w:t xml:space="preserve"> vista a la página web.</w:t>
      </w:r>
    </w:p>
    <w:p w:rsidR="00C5491E" w:rsidRPr="004A4749" w:rsidRDefault="00C5491E" w:rsidP="00C5491E">
      <w:r w:rsidRPr="004A4749">
        <w:lastRenderedPageBreak/>
        <w:t>HTML es estático su función es de solo desplegar contenido, como un periódico o una revista. Para tener respuesta de una página web, como buscar algo, es necesario usarlo en combinación otra tecnología que permita la comunicar con los datos almacenados. Un sitio comprende varios archivos HTML, CSS, JavaScript entre otros.</w:t>
      </w:r>
    </w:p>
    <w:p w:rsidR="00C5491E" w:rsidRPr="004A4749" w:rsidRDefault="00124F89" w:rsidP="00124F89">
      <w:pPr>
        <w:pStyle w:val="Ttulo3"/>
      </w:pPr>
      <w:r w:rsidRPr="004A4749">
        <w:t>JavaScript</w:t>
      </w:r>
    </w:p>
    <w:p w:rsidR="00C5491E" w:rsidRPr="004A4749" w:rsidRDefault="00C5491E" w:rsidP="00C5491E">
      <w:r w:rsidRPr="004A4749">
        <w:t>Es un lenguaje dinámico usado para manipular objetos y estilos de una página, agrega muchas funciones que no son disponibles en HTML, como el poder interactuar con el usuario. Al igual que HTML también es interpretado por el navegador. Este lenguaje tiene sintaxis, patrones de diseño, es orientado a objetos, pero no usa clases, sino prototipos.</w:t>
      </w:r>
    </w:p>
    <w:p w:rsidR="00C5491E" w:rsidRPr="004A4749" w:rsidRDefault="00C5491E" w:rsidP="00C5491E">
      <w:r w:rsidRPr="004A4749">
        <w:t>Ajax usa JavaScript para comunicarse con un servicio sin tener que recargar la página obteniendo una respuesta casi al instante. Con la popularidad de Ajax se empezaron a desarrollaron librerías e Infraestructuras (Frameworks).</w:t>
      </w:r>
    </w:p>
    <w:p w:rsidR="00C5491E" w:rsidRPr="004A4749" w:rsidRDefault="00C5491E" w:rsidP="00C5491E">
      <w:r w:rsidRPr="004A4749">
        <w:t>El Sistema Informático usa las librerías jQuery porque simplifica mucho la programación, y Modernizr que detecta características no soportadas por el navegador y agrega elementos para dar la misma experiencia al usuario.</w:t>
      </w:r>
    </w:p>
    <w:p w:rsidR="00C5491E" w:rsidRPr="004A4749" w:rsidRDefault="00C5491E" w:rsidP="00D40DED">
      <w:pPr>
        <w:pStyle w:val="Ttulo3"/>
      </w:pPr>
      <w:r w:rsidRPr="004A4749">
        <w:t>MVC</w:t>
      </w:r>
    </w:p>
    <w:p w:rsidR="00C5491E" w:rsidRPr="004A4749" w:rsidRDefault="00C5491E" w:rsidP="00C5491E">
      <w:r w:rsidRPr="004A4749">
        <w:t>ASP.NET MVC usa el patrón de arquitectura Modelo-Vista-Controlador (MVC) para separar la aplicación en 3 componentes: el Modelo, la Vista y el Controlador.</w:t>
      </w:r>
    </w:p>
    <w:p w:rsidR="00C5491E" w:rsidRPr="004A4749" w:rsidRDefault="00C5491E" w:rsidP="00D40DED">
      <w:pPr>
        <w:pStyle w:val="Prrafodelista"/>
        <w:numPr>
          <w:ilvl w:val="0"/>
          <w:numId w:val="29"/>
        </w:numPr>
      </w:pPr>
      <w:r w:rsidRPr="004A4749">
        <w:t>El Modelo representa la lógica de la aplicación, lee y almacena en una tabla de la base de datos la información que maneja el sistema.</w:t>
      </w:r>
    </w:p>
    <w:p w:rsidR="00C5491E" w:rsidRPr="004A4749" w:rsidRDefault="00C5491E" w:rsidP="00D40DED">
      <w:pPr>
        <w:pStyle w:val="Prrafodelista"/>
        <w:numPr>
          <w:ilvl w:val="0"/>
          <w:numId w:val="29"/>
        </w:numPr>
      </w:pPr>
      <w:r w:rsidRPr="004A4749">
        <w:t>Un Controlador actualiza el modelo para reflejar cambios y pasan esa información a la vista. Un controlador sabe a qué vista llamar dependiendo del objeto modelo que este interactuando.</w:t>
      </w:r>
    </w:p>
    <w:p w:rsidR="00C5491E" w:rsidRPr="004A4749" w:rsidRDefault="00C5491E" w:rsidP="00D40DED">
      <w:pPr>
        <w:pStyle w:val="Prrafodelista"/>
        <w:numPr>
          <w:ilvl w:val="0"/>
          <w:numId w:val="29"/>
        </w:numPr>
      </w:pPr>
      <w:r w:rsidRPr="004A4749">
        <w:lastRenderedPageBreak/>
        <w:t>Una Vista recibe la información del controlador y se encarga de desplegarla usando una interfaz. Algunas vistas son creadas dinámicamente a partir de los objetos del modelo.</w:t>
      </w:r>
    </w:p>
    <w:p w:rsidR="00C5491E" w:rsidRPr="004A4749" w:rsidRDefault="00A44035" w:rsidP="00A44035">
      <w:pPr>
        <w:pStyle w:val="Ttulo3"/>
      </w:pPr>
      <w:r w:rsidRPr="004A4749">
        <w:t>ORM</w:t>
      </w:r>
    </w:p>
    <w:p w:rsidR="00C5491E" w:rsidRPr="004A4749" w:rsidRDefault="00C5491E" w:rsidP="00C5491E">
      <w:r w:rsidRPr="004A4749">
        <w:t>ADO.NET Entity Framework (EF) es un herramienta que realiza un mapeo objeto-relacional (ORM), es decir refleja los datos entre clases y tablas automáticamente, creando la sensación de que se esta trabajando con una base de datos de objetos, ya que no se necesita escribir código para acceder, crear o modificar la información en la base de datos.</w:t>
      </w:r>
    </w:p>
    <w:p w:rsidR="00C5491E" w:rsidRPr="004A4749" w:rsidRDefault="00A44035" w:rsidP="00A44035">
      <w:pPr>
        <w:pStyle w:val="Ttulo3"/>
      </w:pPr>
      <w:r w:rsidRPr="004A4749">
        <w:t>Hospedaje Web</w:t>
      </w:r>
    </w:p>
    <w:p w:rsidR="00C5491E" w:rsidRPr="004A4749" w:rsidRDefault="00C5491E" w:rsidP="00C5491E">
      <w:r w:rsidRPr="004A4749">
        <w:t>Son alojamientos web (hosting) que ofrecen servicios de almacenamiento de datos en planes mensuales. Usualmente proporcionan un dominio y herramientas de administración para el sitio.</w:t>
      </w:r>
    </w:p>
    <w:p w:rsidR="00C5491E" w:rsidRPr="004A4749" w:rsidRDefault="00C5491E" w:rsidP="00C5491E">
      <w:r w:rsidRPr="004A4749">
        <w:t>Ellos tienen sus servidores físicos donde instalan servidores web, de base de datos, de archivos, de correo electrónico, etc. Configuran estos servicios para dar alojamiento a cientos de sitios en un solo servidor físico. Estas configuración limitan mucho a los clientes, al no poder instalar ciertos paquetes o manejar ellos mismo la memoria o hilos de sus aplicaciones.</w:t>
      </w:r>
    </w:p>
    <w:p w:rsidR="00C5491E" w:rsidRPr="004A4749" w:rsidRDefault="00C5491E" w:rsidP="00C5491E">
      <w:r w:rsidRPr="004A4749">
        <w:t>Estos servicios tienen el nombre de nube compartida o pública. Hay empresas que rentan una máquina virtual en el servidor o en ocasiones el servidor completo, dando todo la administración al cliente, estos son llamados nubes privadas.</w:t>
      </w:r>
    </w:p>
    <w:p w:rsidR="008F5AA0" w:rsidRPr="004A4749" w:rsidRDefault="008F5AA0" w:rsidP="008F5AA0"/>
    <w:p w:rsidR="006601E3" w:rsidRPr="004A4749" w:rsidRDefault="00E03D1B" w:rsidP="00E03D1B">
      <w:pPr>
        <w:pStyle w:val="Ttulo1"/>
      </w:pPr>
      <w:bookmarkStart w:id="45" w:name="_Toc381056273"/>
      <w:r w:rsidRPr="004A4749">
        <w:lastRenderedPageBreak/>
        <w:t>Marco Contextual</w:t>
      </w:r>
      <w:bookmarkEnd w:id="45"/>
    </w:p>
    <w:p w:rsidR="00E03D1B" w:rsidRPr="004A4749" w:rsidRDefault="00E03D1B" w:rsidP="00E03D1B">
      <w:pPr>
        <w:rPr>
          <w:rFonts w:cs="Arial"/>
          <w:szCs w:val="24"/>
        </w:rPr>
      </w:pPr>
      <w:r w:rsidRPr="004A4749">
        <w:rPr>
          <w:rFonts w:cs="Arial"/>
          <w:szCs w:val="24"/>
        </w:rPr>
        <w:t>En este capítulo se describe la situación actual dónde se ubica el problema. Se analizan las condiciones tecnológicas, económicas y administrativas existentes en la empresa que condicionaron las propuestas de soluciones. Se comienza con una breve reseña histórica de los antecedentes de la empresa.</w:t>
      </w:r>
    </w:p>
    <w:p w:rsidR="00E03D1B" w:rsidRPr="004A4749" w:rsidRDefault="00E03D1B" w:rsidP="000062E0">
      <w:pPr>
        <w:pStyle w:val="Ttulo2"/>
      </w:pPr>
      <w:bookmarkStart w:id="46" w:name="_Toc381056274"/>
      <w:r w:rsidRPr="004A4749">
        <w:t>DESCRIPCIÓN DE LA EMPRESA</w:t>
      </w:r>
      <w:bookmarkEnd w:id="46"/>
    </w:p>
    <w:p w:rsidR="00E03D1B" w:rsidRPr="004A4749" w:rsidRDefault="00E03D1B" w:rsidP="00E03D1B">
      <w:pPr>
        <w:rPr>
          <w:rFonts w:cs="Arial"/>
          <w:szCs w:val="24"/>
        </w:rPr>
      </w:pPr>
      <w:r w:rsidRPr="004A4749">
        <w:rPr>
          <w:rFonts w:cs="Arial"/>
          <w:szCs w:val="24"/>
        </w:rPr>
        <w:t>La compañía es una empresa local constituida en 1995 como restaurante de comida japonesa, el cual es de nombre conocido en la región con un gran numero de clientes nacionales e internacionales.</w:t>
      </w:r>
    </w:p>
    <w:p w:rsidR="006601E3" w:rsidRPr="004A4749" w:rsidRDefault="00E03D1B" w:rsidP="00E03D1B">
      <w:pPr>
        <w:rPr>
          <w:rFonts w:cs="Arial"/>
          <w:b/>
          <w:sz w:val="28"/>
          <w:szCs w:val="28"/>
        </w:rPr>
      </w:pPr>
      <w:r w:rsidRPr="004A4749">
        <w:rPr>
          <w:rFonts w:cs="Arial"/>
          <w:szCs w:val="24"/>
        </w:rPr>
        <w:t xml:space="preserve">Durante los últimos años dicha empresa se ha empeñado en optimizar sus operaciones, para lo cual ha implementado sistemas de información que le permitan manejar la información del negocio en forma sistemática. En esta sección se describirán las políticas y procedimientos de administración de inventarios aplicadas por el personal administrativo mediante este sistema informático.  </w:t>
      </w: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6601E3" w:rsidRPr="004A4749" w:rsidRDefault="000062E0" w:rsidP="000062E0">
      <w:pPr>
        <w:pStyle w:val="Ttulo1"/>
      </w:pPr>
      <w:bookmarkStart w:id="47" w:name="_Toc381056275"/>
      <w:r w:rsidRPr="004A4749">
        <w:lastRenderedPageBreak/>
        <w:t>Estrategia Metodológica Y Resultados</w:t>
      </w:r>
      <w:bookmarkEnd w:id="47"/>
    </w:p>
    <w:p w:rsidR="00D56224" w:rsidRPr="004A4749" w:rsidRDefault="00D56224" w:rsidP="00D56224">
      <w:pPr>
        <w:rPr>
          <w:rFonts w:cs="Arial"/>
          <w:szCs w:val="24"/>
        </w:rPr>
      </w:pPr>
      <w:r w:rsidRPr="004A4749">
        <w:rPr>
          <w:rFonts w:cs="Arial"/>
          <w:szCs w:val="24"/>
        </w:rPr>
        <w:t xml:space="preserve">Este capítulo es la parte medular del trabajo de investigación, ya que </w:t>
      </w:r>
      <w:r w:rsidR="00390E76" w:rsidRPr="004A4749">
        <w:rPr>
          <w:rFonts w:cs="Arial"/>
          <w:b/>
          <w:color w:val="FF0000"/>
          <w:szCs w:val="24"/>
        </w:rPr>
        <w:t xml:space="preserve">es </w:t>
      </w:r>
      <w:r w:rsidRPr="004A4749">
        <w:rPr>
          <w:rFonts w:cs="Arial"/>
          <w:b/>
          <w:color w:val="FF0000"/>
          <w:szCs w:val="24"/>
        </w:rPr>
        <w:t xml:space="preserve">aquí </w:t>
      </w:r>
      <w:r w:rsidR="00390E76" w:rsidRPr="004A4749">
        <w:rPr>
          <w:rFonts w:cs="Arial"/>
          <w:b/>
          <w:color w:val="FF0000"/>
          <w:szCs w:val="24"/>
        </w:rPr>
        <w:t xml:space="preserve">donde </w:t>
      </w:r>
      <w:r w:rsidRPr="004A4749">
        <w:rPr>
          <w:rFonts w:cs="Arial"/>
          <w:b/>
          <w:color w:val="FF0000"/>
          <w:szCs w:val="24"/>
        </w:rPr>
        <w:t>se presenta el desarrollo del proyecto</w:t>
      </w:r>
      <w:r w:rsidRPr="004A4749">
        <w:rPr>
          <w:rFonts w:cs="Arial"/>
          <w:szCs w:val="24"/>
        </w:rPr>
        <w:t xml:space="preserve">. Se indica la manera en que se realizan las tareas </w:t>
      </w:r>
      <w:r w:rsidR="008156D8" w:rsidRPr="004A4749">
        <w:rPr>
          <w:rFonts w:cs="Arial"/>
          <w:szCs w:val="24"/>
        </w:rPr>
        <w:t>implementadas</w:t>
      </w:r>
      <w:r w:rsidRPr="004A4749">
        <w:rPr>
          <w:rFonts w:cs="Arial"/>
          <w:szCs w:val="24"/>
        </w:rPr>
        <w:t xml:space="preserve"> para solucionar la problemática identificada.</w:t>
      </w:r>
    </w:p>
    <w:p w:rsidR="00D56224" w:rsidRPr="004A4749" w:rsidRDefault="00D56224" w:rsidP="00D56224">
      <w:pPr>
        <w:rPr>
          <w:rFonts w:cs="Arial"/>
          <w:szCs w:val="24"/>
        </w:rPr>
      </w:pPr>
      <w:r w:rsidRPr="004A4749">
        <w:rPr>
          <w:rFonts w:cs="Arial"/>
          <w:szCs w:val="24"/>
        </w:rPr>
        <w:t>Se incluye, también, el reporte de los resultados obtenidos de la implementación del proyecto.</w:t>
      </w:r>
    </w:p>
    <w:p w:rsidR="00D56224" w:rsidRPr="004A4749" w:rsidRDefault="00390E76" w:rsidP="00390E76">
      <w:pPr>
        <w:jc w:val="right"/>
        <w:rPr>
          <w:rFonts w:cs="Arial"/>
          <w:szCs w:val="24"/>
        </w:rPr>
      </w:pPr>
      <w:r w:rsidRPr="004A4749">
        <w:rPr>
          <w:rFonts w:cs="Arial"/>
          <w:szCs w:val="24"/>
        </w:rPr>
        <w:t>35 cuartillas.</w:t>
      </w: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6601E3" w:rsidRPr="004A4749" w:rsidRDefault="009A4391" w:rsidP="009A4391">
      <w:pPr>
        <w:pStyle w:val="Ttulo1"/>
      </w:pPr>
      <w:bookmarkStart w:id="48" w:name="_Toc381056276"/>
      <w:r w:rsidRPr="004A4749">
        <w:lastRenderedPageBreak/>
        <w:t>Conclusiones Y Recomendaciones</w:t>
      </w:r>
      <w:bookmarkEnd w:id="48"/>
    </w:p>
    <w:p w:rsidR="001E03A0" w:rsidRPr="004A4749" w:rsidRDefault="008156D8" w:rsidP="001E03A0">
      <w:pPr>
        <w:rPr>
          <w:rFonts w:cs="Arial"/>
          <w:szCs w:val="24"/>
        </w:rPr>
      </w:pPr>
      <w:r w:rsidRPr="004A4749">
        <w:rPr>
          <w:rFonts w:cs="Arial"/>
          <w:szCs w:val="24"/>
        </w:rPr>
        <w:t xml:space="preserve">En </w:t>
      </w:r>
      <w:r w:rsidR="001E03A0" w:rsidRPr="004A4749">
        <w:rPr>
          <w:rFonts w:cs="Arial"/>
          <w:szCs w:val="24"/>
        </w:rPr>
        <w:t>la conclusión</w:t>
      </w:r>
      <w:r w:rsidRPr="004A4749">
        <w:rPr>
          <w:rFonts w:cs="Arial"/>
          <w:szCs w:val="24"/>
        </w:rPr>
        <w:t xml:space="preserve"> se expresan los resultados de la investigación en forma enf</w:t>
      </w:r>
      <w:r w:rsidR="001E03A0" w:rsidRPr="004A4749">
        <w:rPr>
          <w:rFonts w:cs="Arial"/>
          <w:szCs w:val="24"/>
        </w:rPr>
        <w:t>ática. Se menciona si el objetivo general del proyecto se completó.</w:t>
      </w:r>
    </w:p>
    <w:p w:rsidR="001E03A0" w:rsidRPr="004A4749" w:rsidRDefault="001E03A0" w:rsidP="001E03A0">
      <w:pPr>
        <w:rPr>
          <w:rFonts w:cs="Arial"/>
          <w:szCs w:val="24"/>
        </w:rPr>
      </w:pPr>
      <w:r w:rsidRPr="004A4749">
        <w:rPr>
          <w:rFonts w:cs="Arial"/>
          <w:szCs w:val="24"/>
        </w:rPr>
        <w:t xml:space="preserve">La redación debe ser clara, concreta y precisa evitando repeticiones, rodeos, divagaciones, etc. Además, </w:t>
      </w:r>
      <w:r w:rsidRPr="004A4749">
        <w:rPr>
          <w:rFonts w:cs="Arial"/>
          <w:b/>
          <w:color w:val="FF0000"/>
          <w:szCs w:val="24"/>
        </w:rPr>
        <w:t>para presentar las ideas se sigue el mismo orden lógico como se anotaron las actividades en el desarrollo del proyecto</w:t>
      </w:r>
      <w:r w:rsidRPr="004A4749">
        <w:rPr>
          <w:rFonts w:cs="Arial"/>
          <w:szCs w:val="24"/>
        </w:rPr>
        <w:t>.</w:t>
      </w:r>
    </w:p>
    <w:p w:rsidR="001E03A0" w:rsidRPr="004A4749" w:rsidRDefault="001E03A0" w:rsidP="001E03A0">
      <w:pPr>
        <w:rPr>
          <w:rFonts w:cs="Arial"/>
          <w:szCs w:val="24"/>
        </w:rPr>
      </w:pPr>
      <w:r w:rsidRPr="004A4749">
        <w:rPr>
          <w:rFonts w:cs="Arial"/>
          <w:szCs w:val="24"/>
        </w:rPr>
        <w:t>Por su parte, las recomendaciones son sugerencias vertidas de la presentación de los resultados. Por ejemplo, acciones para evitar determinados eventos; prevenci</w:t>
      </w:r>
      <w:r w:rsidR="00BF7D30" w:rsidRPr="004A4749">
        <w:rPr>
          <w:rFonts w:cs="Arial"/>
          <w:szCs w:val="24"/>
        </w:rPr>
        <w:t>ón de riesgos; mención de oportunidad, ventaja, necesidad, pertinencia, cambio, etc. de algún mecanismo y/o proceso operativo.</w:t>
      </w:r>
    </w:p>
    <w:p w:rsidR="001E03A0" w:rsidRPr="004A4749" w:rsidRDefault="001E03A0" w:rsidP="001E03A0">
      <w:pPr>
        <w:rPr>
          <w:rFonts w:cs="Arial"/>
          <w:sz w:val="28"/>
          <w:szCs w:val="28"/>
        </w:rPr>
      </w:pPr>
    </w:p>
    <w:p w:rsidR="001E03A0" w:rsidRPr="004A4749" w:rsidRDefault="00390E76" w:rsidP="00390E76">
      <w:pPr>
        <w:jc w:val="right"/>
        <w:rPr>
          <w:rFonts w:cs="Arial"/>
          <w:szCs w:val="24"/>
        </w:rPr>
      </w:pPr>
      <w:r w:rsidRPr="004A4749">
        <w:rPr>
          <w:rFonts w:cs="Arial"/>
          <w:szCs w:val="24"/>
        </w:rPr>
        <w:t>3 cuartillas mínimo.</w:t>
      </w: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9A4391" w:rsidP="009A4391">
      <w:pPr>
        <w:pStyle w:val="Ttulo1"/>
        <w:numPr>
          <w:ilvl w:val="0"/>
          <w:numId w:val="0"/>
        </w:numPr>
      </w:pPr>
      <w:bookmarkStart w:id="49" w:name="_Toc381056277"/>
      <w:r w:rsidRPr="004A4749">
        <w:lastRenderedPageBreak/>
        <w:t>Referencias</w:t>
      </w:r>
      <w:bookmarkEnd w:id="49"/>
    </w:p>
    <w:p w:rsidR="00BF2CCC" w:rsidRPr="004A4749" w:rsidRDefault="001B32B5" w:rsidP="00F35BDD">
      <w:pPr>
        <w:rPr>
          <w:rFonts w:cs="Arial"/>
          <w:szCs w:val="24"/>
        </w:rPr>
      </w:pPr>
      <w:r w:rsidRPr="004A4749">
        <w:rPr>
          <w:rFonts w:cs="Arial"/>
          <w:szCs w:val="24"/>
        </w:rPr>
        <w:t>Las referncias bibliográficas se anotan alfabéticamente.</w:t>
      </w:r>
    </w:p>
    <w:p w:rsidR="00D56224" w:rsidRPr="004A4749" w:rsidRDefault="00D56224" w:rsidP="00F35BDD">
      <w:pPr>
        <w:rPr>
          <w:rFonts w:cs="Arial"/>
          <w:b/>
          <w:szCs w:val="24"/>
        </w:rPr>
      </w:pPr>
      <w:r w:rsidRPr="004A4749">
        <w:rPr>
          <w:rFonts w:cs="Arial"/>
          <w:szCs w:val="24"/>
        </w:rPr>
        <w:t xml:space="preserve">Nota: </w:t>
      </w:r>
      <w:r w:rsidRPr="004A4749">
        <w:rPr>
          <w:rFonts w:cs="Arial"/>
          <w:b/>
          <w:color w:val="FF0000"/>
          <w:szCs w:val="24"/>
        </w:rPr>
        <w:t>Mínimo presentar 10 referencias bibliográficas.</w:t>
      </w:r>
      <w:r w:rsidR="007F26F5" w:rsidRPr="004A4749">
        <w:rPr>
          <w:rFonts w:cs="Arial"/>
          <w:b/>
          <w:color w:val="FF0000"/>
          <w:szCs w:val="24"/>
        </w:rPr>
        <w:t xml:space="preserve"> </w:t>
      </w:r>
      <w:r w:rsidR="007F26F5" w:rsidRPr="004A4749">
        <w:rPr>
          <w:rFonts w:cs="Arial"/>
          <w:b/>
          <w:szCs w:val="24"/>
        </w:rPr>
        <w:t>(No incluye sitios web)</w:t>
      </w:r>
    </w:p>
    <w:p w:rsidR="00D56224" w:rsidRPr="004A4749" w:rsidRDefault="00D56224" w:rsidP="00D56224">
      <w:pPr>
        <w:autoSpaceDE w:val="0"/>
        <w:autoSpaceDN w:val="0"/>
        <w:adjustRightInd w:val="0"/>
        <w:spacing w:after="0" w:line="240" w:lineRule="auto"/>
        <w:rPr>
          <w:rFonts w:cs="Arial"/>
          <w:color w:val="000000"/>
          <w:szCs w:val="24"/>
        </w:rPr>
      </w:pPr>
    </w:p>
    <w:p w:rsidR="00D56224" w:rsidRPr="004A4749" w:rsidRDefault="00D56224" w:rsidP="00D56224">
      <w:pPr>
        <w:autoSpaceDE w:val="0"/>
        <w:autoSpaceDN w:val="0"/>
        <w:adjustRightInd w:val="0"/>
        <w:spacing w:after="0" w:line="240" w:lineRule="auto"/>
        <w:rPr>
          <w:rFonts w:cs="Arial"/>
          <w:color w:val="000000"/>
          <w:szCs w:val="24"/>
        </w:rPr>
      </w:pPr>
      <w:r w:rsidRPr="004A4749">
        <w:rPr>
          <w:rFonts w:cs="Arial"/>
          <w:color w:val="000000"/>
          <w:szCs w:val="24"/>
        </w:rPr>
        <w:t>Henry, W.A</w:t>
      </w:r>
      <w:proofErr w:type="gramStart"/>
      <w:r w:rsidRPr="004A4749">
        <w:rPr>
          <w:rFonts w:cs="Arial"/>
          <w:color w:val="000000"/>
          <w:szCs w:val="24"/>
        </w:rPr>
        <w:t>,.</w:t>
      </w:r>
      <w:proofErr w:type="gramEnd"/>
      <w:r w:rsidRPr="004A4749">
        <w:rPr>
          <w:rFonts w:cs="Arial"/>
          <w:color w:val="000000"/>
          <w:szCs w:val="24"/>
        </w:rPr>
        <w:t xml:space="preserve"> III (1990, abril 9) Beyond the melting pot. Time, No. 135, pp. 28-32.</w:t>
      </w:r>
    </w:p>
    <w:p w:rsidR="00D56224" w:rsidRPr="004A4749" w:rsidRDefault="00D56224" w:rsidP="00D56224">
      <w:pPr>
        <w:autoSpaceDE w:val="0"/>
        <w:autoSpaceDN w:val="0"/>
        <w:adjustRightInd w:val="0"/>
        <w:spacing w:after="0"/>
        <w:ind w:left="2124" w:hanging="708"/>
        <w:rPr>
          <w:rFonts w:cs="Arial"/>
          <w:color w:val="000000"/>
          <w:szCs w:val="24"/>
        </w:rPr>
      </w:pPr>
    </w:p>
    <w:p w:rsidR="00D56224" w:rsidRPr="004A4749" w:rsidRDefault="00D56224" w:rsidP="00D56224">
      <w:pPr>
        <w:autoSpaceDE w:val="0"/>
        <w:autoSpaceDN w:val="0"/>
        <w:adjustRightInd w:val="0"/>
        <w:spacing w:after="0" w:line="240" w:lineRule="auto"/>
        <w:rPr>
          <w:rFonts w:cs="Arial"/>
          <w:color w:val="000000"/>
          <w:szCs w:val="24"/>
        </w:rPr>
      </w:pPr>
      <w:r w:rsidRPr="004A4749">
        <w:rPr>
          <w:rFonts w:cs="Arial"/>
          <w:color w:val="000000"/>
          <w:szCs w:val="24"/>
        </w:rPr>
        <w:t xml:space="preserve">Ferrer, M. (2000, 14 de julio) El Centro de Bellas Artes escenario para 12 estrellas </w:t>
      </w:r>
    </w:p>
    <w:p w:rsidR="00D56224" w:rsidRPr="004A4749" w:rsidRDefault="00D56224" w:rsidP="00D56224">
      <w:pPr>
        <w:autoSpaceDE w:val="0"/>
        <w:autoSpaceDN w:val="0"/>
        <w:adjustRightInd w:val="0"/>
        <w:spacing w:after="0" w:line="240" w:lineRule="auto"/>
        <w:rPr>
          <w:rFonts w:cs="Arial"/>
          <w:color w:val="000000"/>
          <w:szCs w:val="24"/>
        </w:rPr>
      </w:pPr>
      <w:r w:rsidRPr="004A4749">
        <w:rPr>
          <w:rFonts w:cs="Arial"/>
          <w:color w:val="000000"/>
          <w:szCs w:val="24"/>
        </w:rPr>
        <w:tab/>
      </w:r>
      <w:r w:rsidRPr="004A4749">
        <w:rPr>
          <w:rFonts w:cs="Arial"/>
          <w:color w:val="000000"/>
          <w:szCs w:val="24"/>
        </w:rPr>
        <w:tab/>
      </w:r>
      <w:proofErr w:type="gramStart"/>
      <w:r w:rsidRPr="004A4749">
        <w:rPr>
          <w:rFonts w:cs="Arial"/>
          <w:color w:val="000000"/>
          <w:szCs w:val="24"/>
        </w:rPr>
        <w:t>de</w:t>
      </w:r>
      <w:proofErr w:type="gramEnd"/>
      <w:r w:rsidRPr="004A4749">
        <w:rPr>
          <w:rFonts w:cs="Arial"/>
          <w:color w:val="000000"/>
          <w:szCs w:val="24"/>
        </w:rPr>
        <w:t xml:space="preserve"> ópera. </w:t>
      </w:r>
      <w:r w:rsidRPr="004A4749">
        <w:rPr>
          <w:rFonts w:cs="Arial"/>
          <w:i/>
          <w:color w:val="000000"/>
          <w:szCs w:val="24"/>
        </w:rPr>
        <w:t>El San Juan Star</w:t>
      </w:r>
      <w:r w:rsidRPr="004A4749">
        <w:rPr>
          <w:rFonts w:cs="Arial"/>
          <w:color w:val="000000"/>
          <w:szCs w:val="24"/>
        </w:rPr>
        <w:t>. P.24.</w:t>
      </w:r>
    </w:p>
    <w:p w:rsidR="00D56224" w:rsidRPr="004A4749" w:rsidRDefault="00D56224" w:rsidP="00D56224">
      <w:pPr>
        <w:autoSpaceDE w:val="0"/>
        <w:autoSpaceDN w:val="0"/>
        <w:adjustRightInd w:val="0"/>
        <w:spacing w:after="0" w:line="240" w:lineRule="auto"/>
        <w:rPr>
          <w:rFonts w:cs="Arial"/>
          <w:color w:val="000000"/>
          <w:szCs w:val="24"/>
        </w:rPr>
      </w:pPr>
      <w:r w:rsidRPr="004A4749">
        <w:rPr>
          <w:rFonts w:cs="Arial"/>
          <w:color w:val="000000"/>
          <w:szCs w:val="24"/>
        </w:rPr>
        <w:tab/>
      </w:r>
    </w:p>
    <w:p w:rsidR="00D56224" w:rsidRPr="004A4749" w:rsidRDefault="00D56224" w:rsidP="00D56224">
      <w:pPr>
        <w:autoSpaceDE w:val="0"/>
        <w:autoSpaceDN w:val="0"/>
        <w:adjustRightInd w:val="0"/>
        <w:spacing w:after="0" w:line="240" w:lineRule="auto"/>
        <w:rPr>
          <w:rFonts w:cs="Arial"/>
          <w:color w:val="000000"/>
          <w:szCs w:val="24"/>
        </w:rPr>
      </w:pPr>
      <w:r w:rsidRPr="004A4749">
        <w:rPr>
          <w:rFonts w:cs="Arial"/>
          <w:color w:val="000000"/>
          <w:szCs w:val="24"/>
        </w:rPr>
        <w:t>Martínez J., P. (2009) Telecomunicaciones. 10ma ed. Alfa-Omega. México.</w:t>
      </w:r>
    </w:p>
    <w:p w:rsidR="00D56224" w:rsidRPr="004A4749" w:rsidRDefault="00D56224" w:rsidP="00D56224">
      <w:pPr>
        <w:autoSpaceDE w:val="0"/>
        <w:autoSpaceDN w:val="0"/>
        <w:adjustRightInd w:val="0"/>
        <w:spacing w:after="0" w:line="240" w:lineRule="auto"/>
        <w:rPr>
          <w:rFonts w:cs="Arial"/>
          <w:color w:val="000000"/>
          <w:szCs w:val="24"/>
        </w:rPr>
      </w:pPr>
    </w:p>
    <w:p w:rsidR="00D56224" w:rsidRPr="004A4749" w:rsidRDefault="00D56224" w:rsidP="00D56224">
      <w:pPr>
        <w:autoSpaceDE w:val="0"/>
        <w:autoSpaceDN w:val="0"/>
        <w:adjustRightInd w:val="0"/>
        <w:spacing w:after="0" w:line="240" w:lineRule="auto"/>
        <w:rPr>
          <w:rFonts w:cs="Arial"/>
          <w:color w:val="000000"/>
          <w:szCs w:val="24"/>
        </w:rPr>
      </w:pPr>
      <w:r w:rsidRPr="004A4749">
        <w:rPr>
          <w:rFonts w:cs="Arial"/>
          <w:color w:val="000000"/>
          <w:szCs w:val="24"/>
        </w:rPr>
        <w:t xml:space="preserve">Project Management Institut, Inc. (2008) Guía de los fundamentos para la </w:t>
      </w:r>
    </w:p>
    <w:p w:rsidR="00D56224" w:rsidRPr="004A4749" w:rsidRDefault="00D56224" w:rsidP="007F26F5">
      <w:pPr>
        <w:autoSpaceDE w:val="0"/>
        <w:autoSpaceDN w:val="0"/>
        <w:adjustRightInd w:val="0"/>
        <w:spacing w:after="0" w:line="240" w:lineRule="auto"/>
        <w:ind w:left="704" w:firstLine="708"/>
        <w:rPr>
          <w:rFonts w:cs="Arial"/>
          <w:color w:val="000000"/>
          <w:szCs w:val="24"/>
        </w:rPr>
      </w:pPr>
      <w:proofErr w:type="gramStart"/>
      <w:r w:rsidRPr="004A4749">
        <w:rPr>
          <w:rFonts w:cs="Arial"/>
          <w:color w:val="000000"/>
          <w:szCs w:val="24"/>
        </w:rPr>
        <w:t>dirección</w:t>
      </w:r>
      <w:proofErr w:type="gramEnd"/>
      <w:r w:rsidRPr="004A4749">
        <w:rPr>
          <w:rFonts w:cs="Arial"/>
          <w:color w:val="000000"/>
          <w:szCs w:val="24"/>
        </w:rPr>
        <w:t xml:space="preserve"> de proyectos (Guía del PMBOK) 4ta ed. E.U. A.</w:t>
      </w:r>
    </w:p>
    <w:p w:rsidR="00D56224" w:rsidRPr="004A4749" w:rsidRDefault="00D56224" w:rsidP="00D56224">
      <w:pPr>
        <w:autoSpaceDE w:val="0"/>
        <w:autoSpaceDN w:val="0"/>
        <w:adjustRightInd w:val="0"/>
        <w:spacing w:after="0" w:line="240" w:lineRule="auto"/>
        <w:rPr>
          <w:rFonts w:cs="Arial"/>
          <w:color w:val="000000"/>
          <w:szCs w:val="24"/>
        </w:rPr>
      </w:pPr>
    </w:p>
    <w:p w:rsidR="00D56224" w:rsidRPr="004A4749" w:rsidRDefault="00D56224" w:rsidP="00D56224">
      <w:pPr>
        <w:autoSpaceDE w:val="0"/>
        <w:autoSpaceDN w:val="0"/>
        <w:adjustRightInd w:val="0"/>
        <w:spacing w:after="0" w:line="240" w:lineRule="auto"/>
        <w:ind w:left="1412" w:hanging="1410"/>
        <w:rPr>
          <w:rFonts w:cs="Arial"/>
          <w:color w:val="000000"/>
          <w:szCs w:val="24"/>
        </w:rPr>
      </w:pPr>
      <w:r w:rsidRPr="004A4749">
        <w:rPr>
          <w:rFonts w:cs="Arial"/>
          <w:color w:val="000000"/>
          <w:szCs w:val="24"/>
        </w:rPr>
        <w:t xml:space="preserve">Saravia, M. (2008). Metodología de la Investigación Científica. Consultado el día </w:t>
      </w:r>
    </w:p>
    <w:p w:rsidR="00D56224" w:rsidRPr="004A4749" w:rsidRDefault="00D56224" w:rsidP="00D56224">
      <w:pPr>
        <w:autoSpaceDE w:val="0"/>
        <w:autoSpaceDN w:val="0"/>
        <w:adjustRightInd w:val="0"/>
        <w:spacing w:after="0" w:line="240" w:lineRule="auto"/>
        <w:ind w:left="1412" w:hanging="1410"/>
        <w:rPr>
          <w:rFonts w:cs="Arial"/>
          <w:color w:val="000000"/>
          <w:szCs w:val="24"/>
        </w:rPr>
      </w:pPr>
      <w:r w:rsidRPr="004A4749">
        <w:rPr>
          <w:rFonts w:cs="Arial"/>
          <w:color w:val="000000"/>
          <w:szCs w:val="24"/>
        </w:rPr>
        <w:tab/>
        <w:t>20 de junio de 2011, en</w:t>
      </w:r>
    </w:p>
    <w:p w:rsidR="00D56224" w:rsidRPr="004A4749" w:rsidRDefault="00B87451" w:rsidP="00D56224">
      <w:pPr>
        <w:autoSpaceDE w:val="0"/>
        <w:autoSpaceDN w:val="0"/>
        <w:adjustRightInd w:val="0"/>
        <w:spacing w:after="0" w:line="240" w:lineRule="auto"/>
        <w:ind w:left="1412" w:firstLine="6"/>
        <w:rPr>
          <w:rFonts w:cs="Arial"/>
          <w:szCs w:val="24"/>
        </w:rPr>
      </w:pPr>
      <w:hyperlink r:id="rId30" w:history="1">
        <w:r w:rsidR="00D56224" w:rsidRPr="004A4749">
          <w:rPr>
            <w:rStyle w:val="Hipervnculo"/>
            <w:rFonts w:cs="Arial"/>
            <w:szCs w:val="24"/>
          </w:rPr>
          <w:t>http://www.cienciaytecnologia.gob.bo/convocatorias/publicaciones/Metodologia.pdf</w:t>
        </w:r>
      </w:hyperlink>
    </w:p>
    <w:p w:rsidR="00D56224" w:rsidRPr="004A4749" w:rsidRDefault="00D56224" w:rsidP="00F35BDD">
      <w:pPr>
        <w:rPr>
          <w:rFonts w:cs="Arial"/>
          <w:b/>
          <w:sz w:val="28"/>
          <w:szCs w:val="28"/>
        </w:rPr>
      </w:pPr>
    </w:p>
    <w:p w:rsidR="00390E76" w:rsidRPr="004A4749" w:rsidRDefault="00390E76" w:rsidP="00F35BDD">
      <w:pPr>
        <w:rPr>
          <w:rFonts w:cs="Arial"/>
          <w:b/>
          <w:sz w:val="28"/>
          <w:szCs w:val="28"/>
        </w:rPr>
      </w:pPr>
    </w:p>
    <w:p w:rsidR="00390E76" w:rsidRPr="004A4749" w:rsidRDefault="007F26F5" w:rsidP="00F35BDD">
      <w:pPr>
        <w:rPr>
          <w:rFonts w:cs="Arial"/>
          <w:sz w:val="28"/>
          <w:szCs w:val="28"/>
        </w:rPr>
      </w:pPr>
      <w:proofErr w:type="gramStart"/>
      <w:r w:rsidRPr="004A4749">
        <w:rPr>
          <w:rFonts w:cs="Arial"/>
          <w:sz w:val="28"/>
          <w:szCs w:val="28"/>
        </w:rPr>
        <w:t>autor</w:t>
      </w:r>
      <w:proofErr w:type="gramEnd"/>
      <w:r w:rsidRPr="004A4749">
        <w:rPr>
          <w:rFonts w:cs="Arial"/>
          <w:sz w:val="28"/>
          <w:szCs w:val="28"/>
        </w:rPr>
        <w:t>, fecha, titulo, edición, editorial, país.</w:t>
      </w:r>
    </w:p>
    <w:p w:rsidR="00390E76" w:rsidRPr="004A4749" w:rsidRDefault="00390E76" w:rsidP="00F35BDD">
      <w:pPr>
        <w:rPr>
          <w:rFonts w:cs="Arial"/>
          <w:b/>
          <w:sz w:val="28"/>
          <w:szCs w:val="28"/>
        </w:rPr>
      </w:pPr>
    </w:p>
    <w:p w:rsidR="00390E76" w:rsidRPr="004A4749" w:rsidRDefault="00390E76" w:rsidP="00F35BDD">
      <w:pPr>
        <w:rPr>
          <w:rFonts w:cs="Arial"/>
          <w:b/>
          <w:sz w:val="28"/>
          <w:szCs w:val="28"/>
        </w:rPr>
      </w:pPr>
    </w:p>
    <w:p w:rsidR="00390E76" w:rsidRPr="004A4749" w:rsidRDefault="00390E76" w:rsidP="00F35BDD">
      <w:pPr>
        <w:rPr>
          <w:rFonts w:cs="Arial"/>
          <w:b/>
          <w:sz w:val="28"/>
          <w:szCs w:val="28"/>
        </w:rPr>
      </w:pPr>
    </w:p>
    <w:p w:rsidR="00390E76" w:rsidRPr="004A4749" w:rsidRDefault="00390E76" w:rsidP="00F35BDD">
      <w:pPr>
        <w:rPr>
          <w:rFonts w:cs="Arial"/>
          <w:b/>
          <w:sz w:val="28"/>
          <w:szCs w:val="28"/>
        </w:rPr>
      </w:pPr>
    </w:p>
    <w:p w:rsidR="00390E76" w:rsidRPr="004A4749" w:rsidRDefault="001A07C5" w:rsidP="001A07C5">
      <w:pPr>
        <w:pStyle w:val="Ttulo1"/>
        <w:numPr>
          <w:ilvl w:val="0"/>
          <w:numId w:val="0"/>
        </w:numPr>
      </w:pPr>
      <w:bookmarkStart w:id="50" w:name="_Toc381056278"/>
      <w:r w:rsidRPr="004A4749">
        <w:lastRenderedPageBreak/>
        <w:t>Anexos</w:t>
      </w:r>
      <w:bookmarkEnd w:id="50"/>
    </w:p>
    <w:p w:rsidR="00390E76" w:rsidRPr="004A4749" w:rsidRDefault="00390E76" w:rsidP="00F35BDD">
      <w:pPr>
        <w:rPr>
          <w:rFonts w:cs="Arial"/>
          <w:szCs w:val="24"/>
        </w:rPr>
      </w:pPr>
      <w:r w:rsidRPr="004A4749">
        <w:rPr>
          <w:rFonts w:cs="Arial"/>
          <w:szCs w:val="24"/>
        </w:rPr>
        <w:t xml:space="preserve">Los anexos se pueden respetar su presentación original. </w:t>
      </w:r>
    </w:p>
    <w:sectPr w:rsidR="00390E76" w:rsidRPr="004A4749" w:rsidSect="0043571A">
      <w:footerReference w:type="default" r:id="rId31"/>
      <w:pgSz w:w="12240" w:h="15840" w:code="1"/>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435B3" w:rsidRDefault="002435B3" w:rsidP="000D45F3">
      <w:pPr>
        <w:spacing w:after="0" w:line="240" w:lineRule="auto"/>
      </w:pPr>
      <w:r>
        <w:separator/>
      </w:r>
    </w:p>
  </w:endnote>
  <w:endnote w:type="continuationSeparator" w:id="0">
    <w:p w:rsidR="002435B3" w:rsidRDefault="002435B3" w:rsidP="000D45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embedRegular r:id="rId1" w:fontKey="{15068D65-ED17-41DB-B588-FAC94D317D81}"/>
    <w:embedBold r:id="rId2" w:fontKey="{033DE4B2-BA61-4739-B7C0-66E7C0A08801}"/>
    <w:embedItalic r:id="rId3" w:fontKey="{F11206D7-8EE7-4D0B-9CC0-2D8779883DA0}"/>
    <w:embedBoldItalic r:id="rId4" w:fontKey="{0CD31098-AE0C-4ABD-8C04-E6130D01EED8}"/>
  </w:font>
  <w:font w:name="Courier New">
    <w:panose1 w:val="02070309020205020404"/>
    <w:charset w:val="00"/>
    <w:family w:val="modern"/>
    <w:pitch w:val="fixed"/>
    <w:sig w:usb0="20002A87" w:usb1="80000000" w:usb2="00000008" w:usb3="00000000" w:csb0="000001FF" w:csb1="00000000"/>
    <w:embedRegular r:id="rId5" w:fontKey="{020BBE1B-44D9-439D-B5E8-A3C8CA22D657}"/>
  </w:font>
  <w:font w:name="Wingdings">
    <w:panose1 w:val="05000000000000000000"/>
    <w:charset w:val="02"/>
    <w:family w:val="auto"/>
    <w:pitch w:val="variable"/>
    <w:sig w:usb0="00000000" w:usb1="10000000" w:usb2="00000000" w:usb3="00000000" w:csb0="80000000" w:csb1="00000000"/>
    <w:embedRegular r:id="rId6" w:fontKey="{E195E0DA-46CE-44DB-AD0C-48A1ACA11E75}"/>
  </w:font>
  <w:font w:name="Arial">
    <w:panose1 w:val="020B0604020202020204"/>
    <w:charset w:val="00"/>
    <w:family w:val="swiss"/>
    <w:pitch w:val="variable"/>
    <w:sig w:usb0="20002A87" w:usb1="80000000" w:usb2="00000008" w:usb3="00000000" w:csb0="000001FF" w:csb1="00000000"/>
    <w:embedRegular r:id="rId7" w:fontKey="{2C2B40AB-0290-475A-8D2F-0F2A0551DFC4}"/>
    <w:embedBold r:id="rId8" w:fontKey="{5478C195-6850-454D-A4EA-C9E490930C3B}"/>
    <w:embedItalic r:id="rId9" w:fontKey="{785EC5DB-13B8-4281-965F-6A66AA3297DF}"/>
  </w:font>
  <w:font w:name="Calibri">
    <w:panose1 w:val="020F0502020204030204"/>
    <w:charset w:val="00"/>
    <w:family w:val="swiss"/>
    <w:pitch w:val="variable"/>
    <w:sig w:usb0="E10002FF" w:usb1="4000ACFF" w:usb2="00000009" w:usb3="00000000" w:csb0="0000019F" w:csb1="00000000"/>
    <w:embedRegular r:id="rId10" w:fontKey="{A55F9D4C-EA38-44E0-83EA-E83E284DA041}"/>
    <w:embedBold r:id="rId11" w:fontKey="{07056E63-B8E2-4D49-B99A-98E443BCC041}"/>
    <w:embedItalic r:id="rId12" w:fontKey="{1AD57707-A97C-4A51-88A5-ACD7B5882AAF}"/>
  </w:font>
  <w:font w:name="Cambria">
    <w:panose1 w:val="02040503050406030204"/>
    <w:charset w:val="00"/>
    <w:family w:val="roman"/>
    <w:pitch w:val="variable"/>
    <w:sig w:usb0="E00002FF" w:usb1="400004FF" w:usb2="00000000" w:usb3="00000000" w:csb0="0000019F" w:csb1="00000000"/>
    <w:embedRegular r:id="rId13" w:fontKey="{4526326F-1E89-4FE7-B450-1889A86D4957}"/>
    <w:embedBold r:id="rId14" w:fontKey="{908AB6D0-B2AC-4A4A-B474-A0653D99A3D5}"/>
    <w:embedItalic r:id="rId15" w:fontKey="{8F017E66-9B9F-47A5-95FB-BD13C8139D68}"/>
    <w:embedBoldItalic r:id="rId16" w:fontKey="{378DD7DD-B20A-4CE2-AD99-DEEE356D8989}"/>
  </w:font>
  <w:font w:name="Tahoma">
    <w:panose1 w:val="020B0604030504040204"/>
    <w:charset w:val="00"/>
    <w:family w:val="swiss"/>
    <w:pitch w:val="variable"/>
    <w:sig w:usb0="61002A87" w:usb1="80000000" w:usb2="00000008" w:usb3="00000000" w:csb0="000101FF" w:csb1="00000000"/>
    <w:embedRegular r:id="rId17" w:fontKey="{1246430F-1617-4356-9D40-BC65AFCAF8D9}"/>
  </w:font>
  <w:font w:name="Arial Bold">
    <w:panose1 w:val="020B0704020202020204"/>
    <w:charset w:val="00"/>
    <w:family w:val="auto"/>
    <w:pitch w:val="variable"/>
    <w:sig w:usb0="00000003" w:usb1="00000000" w:usb2="00000000" w:usb3="00000000" w:csb0="00000001" w:csb1="00000000"/>
    <w:embedBold r:id="rId18" w:fontKey="{B23094B8-A4D3-45B6-8FA4-0145C43CE300}"/>
  </w:font>
  <w:font w:name="Garamond">
    <w:panose1 w:val="02020404030301010803"/>
    <w:charset w:val="00"/>
    <w:family w:val="roman"/>
    <w:pitch w:val="variable"/>
    <w:sig w:usb0="00000287" w:usb1="00000000" w:usb2="00000000" w:usb3="00000000" w:csb0="0000009F" w:csb1="00000000"/>
    <w:embedRegular r:id="rId19" w:fontKey="{C5997BB4-ACBD-47A8-823E-EC742E3A21DA}"/>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435B3" w:rsidRDefault="002435B3">
    <w:pPr>
      <w:pStyle w:val="Piedepgina"/>
      <w:rPr>
        <w:rFonts w:ascii="Calibri" w:hAnsi="Calibri" w:cs="Calibri"/>
        <w:sz w:val="16"/>
        <w:szCs w:val="16"/>
        <w:lang w:val="es-ES" w:eastAsia="es-ES"/>
      </w:rPr>
    </w:pPr>
    <w:r>
      <w:rPr>
        <w:noProof/>
        <w:lang w:eastAsia="es-MX"/>
      </w:rPr>
      <mc:AlternateContent>
        <mc:Choice Requires="wpg">
          <w:drawing>
            <wp:anchor distT="0" distB="0" distL="114300" distR="114300" simplePos="0" relativeHeight="251657728" behindDoc="0" locked="0" layoutInCell="1" allowOverlap="1" wp14:anchorId="5C455534" wp14:editId="6AE29277">
              <wp:simplePos x="0" y="0"/>
              <wp:positionH relativeFrom="column">
                <wp:posOffset>-146050</wp:posOffset>
              </wp:positionH>
              <wp:positionV relativeFrom="paragraph">
                <wp:posOffset>265430</wp:posOffset>
              </wp:positionV>
              <wp:extent cx="5768340" cy="45720"/>
              <wp:effectExtent l="0" t="19050" r="22860" b="11430"/>
              <wp:wrapNone/>
              <wp:docPr id="1" name="Grupo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340" cy="45720"/>
                        <a:chOff x="1778" y="1255"/>
                        <a:chExt cx="9084" cy="72"/>
                      </a:xfrm>
                    </wpg:grpSpPr>
                    <wps:wsp>
                      <wps:cNvPr id="2" name="AutoShape 5"/>
                      <wps:cNvCnPr>
                        <a:cxnSpLocks noChangeShapeType="1"/>
                      </wps:cNvCnPr>
                      <wps:spPr bwMode="auto">
                        <a:xfrm>
                          <a:off x="1778" y="1327"/>
                          <a:ext cx="9078"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 name="AutoShape 6"/>
                      <wps:cNvCnPr>
                        <a:cxnSpLocks noChangeShapeType="1"/>
                      </wps:cNvCnPr>
                      <wps:spPr bwMode="auto">
                        <a:xfrm>
                          <a:off x="1784" y="1255"/>
                          <a:ext cx="9078"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upo 19" o:spid="_x0000_s1026" style="position:absolute;margin-left:-11.5pt;margin-top:20.9pt;width:454.2pt;height:3.6pt;z-index:251657728" coordorigin="1778,1255" coordsize="908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">
              <v:shapetype id="_x0000_t32" coordsize="21600,21600" o:spt="32" o:oned="t" path="m,l21600,21600e" filled="f">
                <v:path arrowok="t" fillok="f" o:connecttype="none"/>
                <o:lock v:ext="edit" shapetype="t"/>
              </v:shapetype>
              <v:shape id="AutoShape 5" o:spid="_x0000_s1027" type="#_x0000_t32" style="position:absolute;left:1778;top:1327;width:90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i/acIAAADaAAAADwAAAGRycy9kb3ducmV2LnhtbESPQYvCMBSE74L/ITzBi2iqh7XWpuIu&#10;CLK3VRGPj+bZFpuX0qS1/vvNwoLHYWa+YdLdYGrRU+sqywqWiwgEcW51xYWCy/kwj0E4j6yxtkwK&#10;XuRgl41HKSbaPvmH+pMvRICwS1BB6X2TSOnykgy6hW2Ig3e3rUEfZFtI3eIzwE0tV1H0IQ1WHBZK&#10;bOirpPxx6oyCrv6enburX/bFZ7++x5v4NtycUtPJsN+C8DT4d/i/fdQKVvB3JdwAmf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Fi/acIAAADaAAAADwAAAAAAAAAAAAAA&#10;AAChAgAAZHJzL2Rvd25yZXYueG1sUEsFBgAAAAAEAAQA+QAAAJADAAAAAA==&#10;" strokeweight="1pt"/>
              <v:shape id="AutoShape 6" o:spid="_x0000_s1028" type="#_x0000_t32" style="position:absolute;left:1784;top:1255;width:90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xqL8QAAADaAAAADwAAAGRycy9kb3ducmV2LnhtbESPT2vCQBTE74V+h+UVeim6sYEi0U2w&#10;gkWhh/oPr4/sazaYfRuy2xi/fVcQPA4z8xtmXgy2ET11vnasYDJOQBCXTtdcKTjsV6MpCB+QNTaO&#10;ScGVPBT589McM+0uvKV+FyoRIewzVGBCaDMpfWnIoh+7ljh6v66zGKLsKqk7vES4beR7knxIizXH&#10;BYMtLQ2V592fVRD6JPVv08P282i+zt+ndLG5rn6Uen0ZFjMQgYbwCN/ba60ghduVeANk/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7GovxAAAANoAAAAPAAAAAAAAAAAA&#10;AAAAAKECAABkcnMvZG93bnJldi54bWxQSwUGAAAAAAQABAD5AAAAkgMAAAAA&#10;" strokeweight="2.25pt"/>
            </v:group>
          </w:pict>
        </mc:Fallback>
      </mc:AlternateContent>
    </w:r>
  </w:p>
  <w:p w:rsidR="002435B3" w:rsidRDefault="002435B3">
    <w:pPr>
      <w:pStyle w:val="Piedepgina"/>
      <w:rPr>
        <w:rFonts w:ascii="Calibri" w:hAnsi="Calibri" w:cs="Calibri"/>
        <w:sz w:val="16"/>
        <w:szCs w:val="16"/>
      </w:rPr>
    </w:pPr>
  </w:p>
  <w:p w:rsidR="002435B3" w:rsidRDefault="002435B3" w:rsidP="00F23816">
    <w:pPr>
      <w:pStyle w:val="Piedepgina"/>
      <w:jc w:val="right"/>
      <w:rPr>
        <w:rFonts w:ascii="Calibri" w:hAnsi="Calibri" w:cs="Calibri"/>
        <w:sz w:val="16"/>
        <w:szCs w:val="16"/>
        <w:lang w:val="es-ES" w:eastAsia="es-ES"/>
      </w:rPr>
    </w:pPr>
  </w:p>
  <w:p w:rsidR="002435B3" w:rsidRDefault="002435B3" w:rsidP="00BF2CCC">
    <w:pPr>
      <w:pStyle w:val="Piedepgina"/>
      <w:jc w:val="left"/>
    </w:pPr>
    <w:r>
      <w:rPr>
        <w:rFonts w:ascii="Calibri" w:hAnsi="Calibri" w:cs="Calibri"/>
        <w:sz w:val="16"/>
        <w:szCs w:val="16"/>
        <w:lang w:val="es-ES" w:eastAsia="es-ES"/>
      </w:rPr>
      <w:t xml:space="preserve">ING. EN TIC                                                                                                                                                                                                                      </w:t>
    </w:r>
  </w:p>
  <w:p w:rsidR="002435B3" w:rsidRPr="006000EE" w:rsidRDefault="002435B3" w:rsidP="00F23816">
    <w:pPr>
      <w:pStyle w:val="Piedepgina"/>
      <w:rPr>
        <w:rFonts w:ascii="Calibri" w:hAnsi="Calibri" w:cs="Calibri"/>
        <w:sz w:val="16"/>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435B3" w:rsidRDefault="002435B3">
    <w:pPr>
      <w:pStyle w:val="Piedepgina"/>
      <w:rPr>
        <w:rFonts w:ascii="Calibri" w:hAnsi="Calibri" w:cs="Calibri"/>
        <w:sz w:val="16"/>
        <w:szCs w:val="16"/>
        <w:lang w:val="es-ES" w:eastAsia="es-ES"/>
      </w:rPr>
    </w:pPr>
    <w:r>
      <w:rPr>
        <w:noProof/>
        <w:lang w:eastAsia="es-MX"/>
      </w:rPr>
      <mc:AlternateContent>
        <mc:Choice Requires="wpg">
          <w:drawing>
            <wp:anchor distT="0" distB="0" distL="114300" distR="114300" simplePos="0" relativeHeight="251658752" behindDoc="0" locked="0" layoutInCell="1" allowOverlap="1" wp14:anchorId="35763268" wp14:editId="12788CD0">
              <wp:simplePos x="0" y="0"/>
              <wp:positionH relativeFrom="column">
                <wp:posOffset>-146050</wp:posOffset>
              </wp:positionH>
              <wp:positionV relativeFrom="paragraph">
                <wp:posOffset>265430</wp:posOffset>
              </wp:positionV>
              <wp:extent cx="5768340" cy="45720"/>
              <wp:effectExtent l="0" t="19050" r="22860" b="11430"/>
              <wp:wrapNone/>
              <wp:docPr id="19" name="Grupo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340" cy="45720"/>
                        <a:chOff x="1778" y="1255"/>
                        <a:chExt cx="9084" cy="72"/>
                      </a:xfrm>
                    </wpg:grpSpPr>
                    <wps:wsp>
                      <wps:cNvPr id="20" name="AutoShape 5"/>
                      <wps:cNvCnPr>
                        <a:cxnSpLocks noChangeShapeType="1"/>
                      </wps:cNvCnPr>
                      <wps:spPr bwMode="auto">
                        <a:xfrm>
                          <a:off x="1778" y="1327"/>
                          <a:ext cx="9078"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 name="AutoShape 6"/>
                      <wps:cNvCnPr>
                        <a:cxnSpLocks noChangeShapeType="1"/>
                      </wps:cNvCnPr>
                      <wps:spPr bwMode="auto">
                        <a:xfrm>
                          <a:off x="1784" y="1255"/>
                          <a:ext cx="9078"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upo 19" o:spid="_x0000_s1026" style="position:absolute;margin-left:-11.5pt;margin-top:20.9pt;width:454.2pt;height:3.6pt;z-index:251658752" coordorigin="1778,1255" coordsize="908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">
              <v:shapetype id="_x0000_t32" coordsize="21600,21600" o:spt="32" o:oned="t" path="m,l21600,21600e" filled="f">
                <v:path arrowok="t" fillok="f" o:connecttype="none"/>
                <o:lock v:ext="edit" shapetype="t"/>
              </v:shapetype>
              <v:shape id="AutoShape 5" o:spid="_x0000_s1027" type="#_x0000_t32" style="position:absolute;left:1778;top:1327;width:90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pWxsAAAADbAAAADwAAAGRycy9kb3ducmV2LnhtbERPy4rCMBTdC/5DuIIb0VQXM7U2ig4M&#10;DLMbK+Ly0tw+sLkpTVrr308WgsvDeaeH0TRioM7VlhWsVxEI4tzqmksFl+x7GYNwHlljY5kUPMnB&#10;YT+dpJho++A/Gs6+FCGEXYIKKu/bREqXV2TQrWxLHLjCdgZ9gF0pdYePEG4auYmiD2mw5tBQYUtf&#10;FeX3c28U9M3vIuuvfj2Up+GziLfxbbw5peaz8bgD4Wn0b/HL/aMVbML68CX8ALn/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gKVsbAAAAA2wAAAA8AAAAAAAAAAAAAAAAA&#10;oQIAAGRycy9kb3ducmV2LnhtbFBLBQYAAAAABAAEAPkAAACOAwAAAAA=&#10;" strokeweight="1pt"/>
              <v:shape id="AutoShape 6" o:spid="_x0000_s1028" type="#_x0000_t32" style="position:absolute;left:1784;top:1255;width:90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KRwsQAAADbAAAADwAAAGRycy9kb3ducmV2LnhtbESPT4vCMBTE74LfITzBi6ypCot0jaIL&#10;ioKH9c+y10fzbIrNS2mytX57Iwgeh5n5DTNbtLYUDdW+cKxgNExAEGdOF5wrOJ/WH1MQPiBrLB2T&#10;gjt5WMy7nRmm2t34QM0x5CJC2KeowIRQpVL6zJBFP3QVcfQurrYYoqxzqWu8Rbgt5ThJPqXFguOC&#10;wYq+DWXX479VEJpk4gfT82H1azbX/d9kubuvf5Tq99rlF4hAbXiHX+2tVjAewfNL/AFy/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0pHCxAAAANsAAAAPAAAAAAAAAAAA&#10;AAAAAKECAABkcnMvZG93bnJldi54bWxQSwUGAAAAAAQABAD5AAAAkgMAAAAA&#10;" strokeweight="2.25pt"/>
            </v:group>
          </w:pict>
        </mc:Fallback>
      </mc:AlternateContent>
    </w:r>
  </w:p>
  <w:p w:rsidR="002435B3" w:rsidRDefault="002435B3">
    <w:pPr>
      <w:pStyle w:val="Piedepgina"/>
      <w:rPr>
        <w:rFonts w:ascii="Calibri" w:hAnsi="Calibri" w:cs="Calibri"/>
        <w:sz w:val="16"/>
        <w:szCs w:val="16"/>
      </w:rPr>
    </w:pPr>
  </w:p>
  <w:p w:rsidR="002435B3" w:rsidRDefault="002435B3" w:rsidP="00F23816">
    <w:pPr>
      <w:pStyle w:val="Piedepgina"/>
      <w:jc w:val="right"/>
      <w:rPr>
        <w:rFonts w:ascii="Calibri" w:hAnsi="Calibri" w:cs="Calibri"/>
        <w:sz w:val="16"/>
        <w:szCs w:val="16"/>
        <w:lang w:val="es-ES" w:eastAsia="es-ES"/>
      </w:rPr>
    </w:pPr>
  </w:p>
  <w:p w:rsidR="002435B3" w:rsidRDefault="002435B3" w:rsidP="00BF2CCC">
    <w:pPr>
      <w:pStyle w:val="Piedepgina"/>
      <w:jc w:val="left"/>
    </w:pPr>
    <w:r>
      <w:rPr>
        <w:rFonts w:ascii="Calibri" w:hAnsi="Calibri" w:cs="Calibri"/>
        <w:sz w:val="16"/>
        <w:szCs w:val="16"/>
        <w:lang w:val="es-ES" w:eastAsia="es-ES"/>
      </w:rPr>
      <w:t xml:space="preserve">ING.  en Tecnologias de la Información y Comunicación                                                                                                                                 </w:t>
    </w:r>
    <w:r w:rsidRPr="00BF2CCC">
      <w:rPr>
        <w:rFonts w:ascii="Calibri" w:hAnsi="Calibri" w:cs="Calibri"/>
        <w:szCs w:val="16"/>
        <w:lang w:val="es-ES" w:eastAsia="es-ES"/>
      </w:rPr>
      <w:t xml:space="preserve"> </w:t>
    </w:r>
    <w:r w:rsidRPr="00BF2CCC">
      <w:rPr>
        <w:rFonts w:ascii="Calibri" w:hAnsi="Calibri" w:cs="Calibri"/>
        <w:szCs w:val="16"/>
        <w:lang w:val="es-ES" w:eastAsia="es-ES"/>
      </w:rPr>
      <w:fldChar w:fldCharType="begin"/>
    </w:r>
    <w:r w:rsidRPr="00BF2CCC">
      <w:rPr>
        <w:rFonts w:ascii="Calibri" w:hAnsi="Calibri" w:cs="Calibri"/>
        <w:szCs w:val="16"/>
        <w:lang w:val="es-ES" w:eastAsia="es-ES"/>
      </w:rPr>
      <w:instrText>PAGE   \* MERGEFORMAT</w:instrText>
    </w:r>
    <w:r w:rsidRPr="00BF2CCC">
      <w:rPr>
        <w:rFonts w:ascii="Calibri" w:hAnsi="Calibri" w:cs="Calibri"/>
        <w:szCs w:val="16"/>
        <w:lang w:val="es-ES" w:eastAsia="es-ES"/>
      </w:rPr>
      <w:fldChar w:fldCharType="separate"/>
    </w:r>
    <w:r w:rsidR="00FF26CB">
      <w:rPr>
        <w:rFonts w:ascii="Calibri" w:hAnsi="Calibri" w:cs="Calibri"/>
        <w:noProof/>
        <w:szCs w:val="16"/>
        <w:lang w:val="es-ES" w:eastAsia="es-ES"/>
      </w:rPr>
      <w:t>6</w:t>
    </w:r>
    <w:r w:rsidRPr="00BF2CCC">
      <w:rPr>
        <w:rFonts w:ascii="Calibri" w:hAnsi="Calibri" w:cs="Calibri"/>
        <w:szCs w:val="16"/>
        <w:lang w:val="es-ES" w:eastAsia="es-ES"/>
      </w:rPr>
      <w:fldChar w:fldCharType="end"/>
    </w:r>
    <w:r w:rsidRPr="00BF2CCC">
      <w:rPr>
        <w:rFonts w:ascii="Calibri" w:hAnsi="Calibri" w:cs="Calibri"/>
        <w:szCs w:val="16"/>
        <w:lang w:val="es-ES" w:eastAsia="es-ES"/>
      </w:rPr>
      <w:t xml:space="preserve">        </w:t>
    </w:r>
  </w:p>
  <w:p w:rsidR="002435B3" w:rsidRPr="006000EE" w:rsidRDefault="002435B3" w:rsidP="00F23816">
    <w:pPr>
      <w:pStyle w:val="Piedepgina"/>
      <w:rPr>
        <w:rFonts w:ascii="Calibri" w:hAnsi="Calibri" w:cs="Calibri"/>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435B3" w:rsidRDefault="002435B3" w:rsidP="000D45F3">
      <w:pPr>
        <w:spacing w:after="0" w:line="240" w:lineRule="auto"/>
      </w:pPr>
      <w:r>
        <w:separator/>
      </w:r>
    </w:p>
  </w:footnote>
  <w:footnote w:type="continuationSeparator" w:id="0">
    <w:p w:rsidR="002435B3" w:rsidRDefault="002435B3" w:rsidP="000D45F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435B3" w:rsidRPr="000D45F3" w:rsidRDefault="002435B3" w:rsidP="00257237">
    <w:pPr>
      <w:pStyle w:val="T-Encabezado"/>
      <w:rPr>
        <w:rFonts w:ascii="Arial" w:hAnsi="Arial" w:cs="Arial"/>
      </w:rPr>
    </w:pPr>
    <w:r w:rsidRPr="00A10CA3">
      <w:rPr>
        <w:rFonts w:ascii="Calibri" w:hAnsi="Calibri" w:cs="Calibri"/>
      </w:rPr>
      <w:t>NO RECUERDO EL NOMBRE</w:t>
    </w:r>
  </w:p>
  <w:p w:rsidR="002435B3" w:rsidRDefault="002435B3">
    <w:pPr>
      <w:pStyle w:val="Encabezado"/>
    </w:pPr>
    <w:r>
      <w:rPr>
        <w:noProof/>
        <w:lang w:eastAsia="es-MX"/>
      </w:rPr>
      <mc:AlternateContent>
        <mc:Choice Requires="wpg">
          <w:drawing>
            <wp:anchor distT="0" distB="0" distL="114300" distR="114300" simplePos="0" relativeHeight="251656704" behindDoc="0" locked="0" layoutInCell="1" allowOverlap="1" wp14:anchorId="1EE6B6CF" wp14:editId="13FFED75">
              <wp:simplePos x="0" y="0"/>
              <wp:positionH relativeFrom="column">
                <wp:posOffset>151765</wp:posOffset>
              </wp:positionH>
              <wp:positionV relativeFrom="paragraph">
                <wp:posOffset>10795</wp:posOffset>
              </wp:positionV>
              <wp:extent cx="5768340" cy="45720"/>
              <wp:effectExtent l="0" t="19050" r="22860" b="11430"/>
              <wp:wrapNone/>
              <wp:docPr id="22" name="Grupo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340" cy="45720"/>
                        <a:chOff x="1778" y="1255"/>
                        <a:chExt cx="9084" cy="72"/>
                      </a:xfrm>
                    </wpg:grpSpPr>
                    <wps:wsp>
                      <wps:cNvPr id="23" name="AutoShape 2"/>
                      <wps:cNvCnPr>
                        <a:cxnSpLocks noChangeShapeType="1"/>
                      </wps:cNvCnPr>
                      <wps:spPr bwMode="auto">
                        <a:xfrm>
                          <a:off x="1778" y="1327"/>
                          <a:ext cx="9078"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 name="AutoShape 3"/>
                      <wps:cNvCnPr>
                        <a:cxnSpLocks noChangeShapeType="1"/>
                      </wps:cNvCnPr>
                      <wps:spPr bwMode="auto">
                        <a:xfrm>
                          <a:off x="1784" y="1255"/>
                          <a:ext cx="9078"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upo 22" o:spid="_x0000_s1026" style="position:absolute;margin-left:11.95pt;margin-top:.85pt;width:454.2pt;height:3.6pt;z-index:251656704" coordorigin="1778,1255" coordsize="908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">
              <v:shapetype id="_x0000_t32" coordsize="21600,21600" o:spt="32" o:oned="t" path="m,l21600,21600e" filled="f">
                <v:path arrowok="t" fillok="f" o:connecttype="none"/>
                <o:lock v:ext="edit" shapetype="t"/>
              </v:shapetype>
              <v:shape id="AutoShape 2" o:spid="_x0000_s1027" type="#_x0000_t32" style="position:absolute;left:1778;top:1327;width:90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jIscMAAADbAAAADwAAAGRycy9kb3ducmV2LnhtbESPQYvCMBSE7wv7H8ITvCxrqsJaq1FW&#10;QRBvW2Xx+GiebbF5KU1a6783guBxmJlvmOW6N5XoqHGlZQXjUQSCOLO65FzB6bj7jkE4j6yxskwK&#10;7uRgvfr8WGKi7Y3/qEt9LgKEXYIKCu/rREqXFWTQjWxNHLyLbQz6IJtc6gZvAW4qOYmiH2mw5LBQ&#10;YE3bgrJr2hoFbXX4Orb/ftzlm252iefxuT87pYaD/ncBwlPv3+FXe68VTKbw/BJ+gF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jYyLHDAAAA2wAAAA8AAAAAAAAAAAAA&#10;AAAAoQIAAGRycy9kb3ducmV2LnhtbFBLBQYAAAAABAAEAPkAAACRAwAAAAA=&#10;" strokeweight="1pt"/>
              <v:shape id="AutoShape 3" o:spid="_x0000_s1028" type="#_x0000_t32" style="position:absolute;left:1784;top:1255;width:90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UyWsYAAADbAAAADwAAAGRycy9kb3ducmV2LnhtbESPQWvCQBSE70L/w/IKXkrdVKVImo1Y&#10;waLgobGWXh/Z12ww+zZktzH+e1coeBxm5hsmWw62ET11vnas4GWSgCAuna65UnD82jwvQPiArLFx&#10;TAou5GGZP4wyTLU7c0H9IVQiQtinqMCE0KZS+tKQRT9xLXH0fl1nMUTZVVJ3eI5w28hpkrxKizXH&#10;BYMtrQ2Vp8OfVRD6ZOafFsfi/dt8nPY/s9XusvlUavw4rN5ABBrCPfzf3moF0zncvsQfIP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qlMlrGAAAA2wAAAA8AAAAAAAAA&#10;AAAAAAAAoQIAAGRycy9kb3ducmV2LnhtbFBLBQYAAAAABAAEAPkAAACUAwAAAAA=&#10;" strokeweight="2.25pt"/>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702154"/>
    <w:multiLevelType w:val="hybridMultilevel"/>
    <w:tmpl w:val="9C223D72"/>
    <w:lvl w:ilvl="0" w:tplc="080A0001">
      <w:start w:val="1"/>
      <w:numFmt w:val="bullet"/>
      <w:lvlText w:val=""/>
      <w:lvlJc w:val="left"/>
      <w:pPr>
        <w:ind w:left="1980" w:hanging="360"/>
      </w:pPr>
      <w:rPr>
        <w:rFonts w:ascii="Symbol" w:hAnsi="Symbol" w:hint="default"/>
      </w:rPr>
    </w:lvl>
    <w:lvl w:ilvl="1" w:tplc="080A0003" w:tentative="1">
      <w:start w:val="1"/>
      <w:numFmt w:val="bullet"/>
      <w:lvlText w:val="o"/>
      <w:lvlJc w:val="left"/>
      <w:pPr>
        <w:ind w:left="2700" w:hanging="360"/>
      </w:pPr>
      <w:rPr>
        <w:rFonts w:ascii="Courier New" w:hAnsi="Courier New" w:cs="Courier New" w:hint="default"/>
      </w:rPr>
    </w:lvl>
    <w:lvl w:ilvl="2" w:tplc="080A0005" w:tentative="1">
      <w:start w:val="1"/>
      <w:numFmt w:val="bullet"/>
      <w:lvlText w:val=""/>
      <w:lvlJc w:val="left"/>
      <w:pPr>
        <w:ind w:left="3420" w:hanging="360"/>
      </w:pPr>
      <w:rPr>
        <w:rFonts w:ascii="Wingdings" w:hAnsi="Wingdings" w:hint="default"/>
      </w:rPr>
    </w:lvl>
    <w:lvl w:ilvl="3" w:tplc="080A0001" w:tentative="1">
      <w:start w:val="1"/>
      <w:numFmt w:val="bullet"/>
      <w:lvlText w:val=""/>
      <w:lvlJc w:val="left"/>
      <w:pPr>
        <w:ind w:left="4140" w:hanging="360"/>
      </w:pPr>
      <w:rPr>
        <w:rFonts w:ascii="Symbol" w:hAnsi="Symbol" w:hint="default"/>
      </w:rPr>
    </w:lvl>
    <w:lvl w:ilvl="4" w:tplc="080A0003" w:tentative="1">
      <w:start w:val="1"/>
      <w:numFmt w:val="bullet"/>
      <w:lvlText w:val="o"/>
      <w:lvlJc w:val="left"/>
      <w:pPr>
        <w:ind w:left="4860" w:hanging="360"/>
      </w:pPr>
      <w:rPr>
        <w:rFonts w:ascii="Courier New" w:hAnsi="Courier New" w:cs="Courier New" w:hint="default"/>
      </w:rPr>
    </w:lvl>
    <w:lvl w:ilvl="5" w:tplc="080A0005" w:tentative="1">
      <w:start w:val="1"/>
      <w:numFmt w:val="bullet"/>
      <w:lvlText w:val=""/>
      <w:lvlJc w:val="left"/>
      <w:pPr>
        <w:ind w:left="5580" w:hanging="360"/>
      </w:pPr>
      <w:rPr>
        <w:rFonts w:ascii="Wingdings" w:hAnsi="Wingdings" w:hint="default"/>
      </w:rPr>
    </w:lvl>
    <w:lvl w:ilvl="6" w:tplc="080A0001" w:tentative="1">
      <w:start w:val="1"/>
      <w:numFmt w:val="bullet"/>
      <w:lvlText w:val=""/>
      <w:lvlJc w:val="left"/>
      <w:pPr>
        <w:ind w:left="6300" w:hanging="360"/>
      </w:pPr>
      <w:rPr>
        <w:rFonts w:ascii="Symbol" w:hAnsi="Symbol" w:hint="default"/>
      </w:rPr>
    </w:lvl>
    <w:lvl w:ilvl="7" w:tplc="080A0003" w:tentative="1">
      <w:start w:val="1"/>
      <w:numFmt w:val="bullet"/>
      <w:lvlText w:val="o"/>
      <w:lvlJc w:val="left"/>
      <w:pPr>
        <w:ind w:left="7020" w:hanging="360"/>
      </w:pPr>
      <w:rPr>
        <w:rFonts w:ascii="Courier New" w:hAnsi="Courier New" w:cs="Courier New" w:hint="default"/>
      </w:rPr>
    </w:lvl>
    <w:lvl w:ilvl="8" w:tplc="080A0005" w:tentative="1">
      <w:start w:val="1"/>
      <w:numFmt w:val="bullet"/>
      <w:lvlText w:val=""/>
      <w:lvlJc w:val="left"/>
      <w:pPr>
        <w:ind w:left="7740" w:hanging="360"/>
      </w:pPr>
      <w:rPr>
        <w:rFonts w:ascii="Wingdings" w:hAnsi="Wingdings" w:hint="default"/>
      </w:rPr>
    </w:lvl>
  </w:abstractNum>
  <w:abstractNum w:abstractNumId="1">
    <w:nsid w:val="06D71AA7"/>
    <w:multiLevelType w:val="hybridMultilevel"/>
    <w:tmpl w:val="39E67F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DFA6555"/>
    <w:multiLevelType w:val="hybridMultilevel"/>
    <w:tmpl w:val="7ABA9694"/>
    <w:lvl w:ilvl="0" w:tplc="080A000F">
      <w:start w:val="1"/>
      <w:numFmt w:val="decimal"/>
      <w:lvlText w:val="%1."/>
      <w:lvlJc w:val="left"/>
      <w:pPr>
        <w:ind w:left="1426" w:hanging="360"/>
      </w:pPr>
    </w:lvl>
    <w:lvl w:ilvl="1" w:tplc="080A0019" w:tentative="1">
      <w:start w:val="1"/>
      <w:numFmt w:val="lowerLetter"/>
      <w:lvlText w:val="%2."/>
      <w:lvlJc w:val="left"/>
      <w:pPr>
        <w:ind w:left="2146" w:hanging="360"/>
      </w:pPr>
    </w:lvl>
    <w:lvl w:ilvl="2" w:tplc="080A001B" w:tentative="1">
      <w:start w:val="1"/>
      <w:numFmt w:val="lowerRoman"/>
      <w:lvlText w:val="%3."/>
      <w:lvlJc w:val="right"/>
      <w:pPr>
        <w:ind w:left="2866" w:hanging="180"/>
      </w:pPr>
    </w:lvl>
    <w:lvl w:ilvl="3" w:tplc="080A000F" w:tentative="1">
      <w:start w:val="1"/>
      <w:numFmt w:val="decimal"/>
      <w:lvlText w:val="%4."/>
      <w:lvlJc w:val="left"/>
      <w:pPr>
        <w:ind w:left="3586" w:hanging="360"/>
      </w:pPr>
    </w:lvl>
    <w:lvl w:ilvl="4" w:tplc="080A0019" w:tentative="1">
      <w:start w:val="1"/>
      <w:numFmt w:val="lowerLetter"/>
      <w:lvlText w:val="%5."/>
      <w:lvlJc w:val="left"/>
      <w:pPr>
        <w:ind w:left="4306" w:hanging="360"/>
      </w:pPr>
    </w:lvl>
    <w:lvl w:ilvl="5" w:tplc="080A001B" w:tentative="1">
      <w:start w:val="1"/>
      <w:numFmt w:val="lowerRoman"/>
      <w:lvlText w:val="%6."/>
      <w:lvlJc w:val="right"/>
      <w:pPr>
        <w:ind w:left="5026" w:hanging="180"/>
      </w:pPr>
    </w:lvl>
    <w:lvl w:ilvl="6" w:tplc="080A000F" w:tentative="1">
      <w:start w:val="1"/>
      <w:numFmt w:val="decimal"/>
      <w:lvlText w:val="%7."/>
      <w:lvlJc w:val="left"/>
      <w:pPr>
        <w:ind w:left="5746" w:hanging="360"/>
      </w:pPr>
    </w:lvl>
    <w:lvl w:ilvl="7" w:tplc="080A0019" w:tentative="1">
      <w:start w:val="1"/>
      <w:numFmt w:val="lowerLetter"/>
      <w:lvlText w:val="%8."/>
      <w:lvlJc w:val="left"/>
      <w:pPr>
        <w:ind w:left="6466" w:hanging="360"/>
      </w:pPr>
    </w:lvl>
    <w:lvl w:ilvl="8" w:tplc="080A001B" w:tentative="1">
      <w:start w:val="1"/>
      <w:numFmt w:val="lowerRoman"/>
      <w:lvlText w:val="%9."/>
      <w:lvlJc w:val="right"/>
      <w:pPr>
        <w:ind w:left="7186" w:hanging="180"/>
      </w:pPr>
    </w:lvl>
  </w:abstractNum>
  <w:abstractNum w:abstractNumId="3">
    <w:nsid w:val="0EF87441"/>
    <w:multiLevelType w:val="hybridMultilevel"/>
    <w:tmpl w:val="500A2334"/>
    <w:lvl w:ilvl="0" w:tplc="080A000B">
      <w:start w:val="1"/>
      <w:numFmt w:val="bullet"/>
      <w:lvlText w:val=""/>
      <w:lvlJc w:val="left"/>
      <w:pPr>
        <w:ind w:left="1069" w:hanging="360"/>
      </w:pPr>
      <w:rPr>
        <w:rFonts w:ascii="Wingdings" w:hAnsi="Wingdings"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4">
    <w:nsid w:val="142628FE"/>
    <w:multiLevelType w:val="hybridMultilevel"/>
    <w:tmpl w:val="17743D00"/>
    <w:lvl w:ilvl="0" w:tplc="080A000B">
      <w:start w:val="1"/>
      <w:numFmt w:val="bullet"/>
      <w:lvlText w:val=""/>
      <w:lvlJc w:val="left"/>
      <w:pPr>
        <w:ind w:left="1069" w:hanging="360"/>
      </w:pPr>
      <w:rPr>
        <w:rFonts w:ascii="Wingdings" w:hAnsi="Wingdings"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5">
    <w:nsid w:val="15B906A0"/>
    <w:multiLevelType w:val="hybridMultilevel"/>
    <w:tmpl w:val="C6E0F9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1A747C36"/>
    <w:multiLevelType w:val="hybridMultilevel"/>
    <w:tmpl w:val="20FE0D78"/>
    <w:lvl w:ilvl="0" w:tplc="080A000F">
      <w:start w:val="1"/>
      <w:numFmt w:val="decimal"/>
      <w:lvlText w:val="%1."/>
      <w:lvlJc w:val="left"/>
      <w:pPr>
        <w:ind w:left="1069" w:hanging="360"/>
      </w:p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7">
    <w:nsid w:val="1C506096"/>
    <w:multiLevelType w:val="hybridMultilevel"/>
    <w:tmpl w:val="C2469464"/>
    <w:lvl w:ilvl="0" w:tplc="080A000B">
      <w:start w:val="1"/>
      <w:numFmt w:val="bullet"/>
      <w:lvlText w:val=""/>
      <w:lvlJc w:val="left"/>
      <w:pPr>
        <w:ind w:left="1069" w:hanging="360"/>
      </w:pPr>
      <w:rPr>
        <w:rFonts w:ascii="Wingdings" w:hAnsi="Wingdings"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8">
    <w:nsid w:val="1D492761"/>
    <w:multiLevelType w:val="hybridMultilevel"/>
    <w:tmpl w:val="02B88D60"/>
    <w:lvl w:ilvl="0" w:tplc="080A000B">
      <w:start w:val="1"/>
      <w:numFmt w:val="bullet"/>
      <w:lvlText w:val=""/>
      <w:lvlJc w:val="left"/>
      <w:pPr>
        <w:ind w:left="1426" w:hanging="360"/>
      </w:pPr>
      <w:rPr>
        <w:rFonts w:ascii="Wingdings" w:hAnsi="Wingdings"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9">
    <w:nsid w:val="207D0609"/>
    <w:multiLevelType w:val="hybridMultilevel"/>
    <w:tmpl w:val="762C1222"/>
    <w:lvl w:ilvl="0" w:tplc="080A000F">
      <w:start w:val="1"/>
      <w:numFmt w:val="decimal"/>
      <w:lvlText w:val="%1."/>
      <w:lvlJc w:val="left"/>
      <w:pPr>
        <w:ind w:left="1426" w:hanging="360"/>
      </w:pPr>
    </w:lvl>
    <w:lvl w:ilvl="1" w:tplc="080A0019" w:tentative="1">
      <w:start w:val="1"/>
      <w:numFmt w:val="lowerLetter"/>
      <w:lvlText w:val="%2."/>
      <w:lvlJc w:val="left"/>
      <w:pPr>
        <w:ind w:left="2146" w:hanging="360"/>
      </w:pPr>
    </w:lvl>
    <w:lvl w:ilvl="2" w:tplc="080A001B" w:tentative="1">
      <w:start w:val="1"/>
      <w:numFmt w:val="lowerRoman"/>
      <w:lvlText w:val="%3."/>
      <w:lvlJc w:val="right"/>
      <w:pPr>
        <w:ind w:left="2866" w:hanging="180"/>
      </w:pPr>
    </w:lvl>
    <w:lvl w:ilvl="3" w:tplc="080A000F" w:tentative="1">
      <w:start w:val="1"/>
      <w:numFmt w:val="decimal"/>
      <w:lvlText w:val="%4."/>
      <w:lvlJc w:val="left"/>
      <w:pPr>
        <w:ind w:left="3586" w:hanging="360"/>
      </w:pPr>
    </w:lvl>
    <w:lvl w:ilvl="4" w:tplc="080A0019" w:tentative="1">
      <w:start w:val="1"/>
      <w:numFmt w:val="lowerLetter"/>
      <w:lvlText w:val="%5."/>
      <w:lvlJc w:val="left"/>
      <w:pPr>
        <w:ind w:left="4306" w:hanging="360"/>
      </w:pPr>
    </w:lvl>
    <w:lvl w:ilvl="5" w:tplc="080A001B" w:tentative="1">
      <w:start w:val="1"/>
      <w:numFmt w:val="lowerRoman"/>
      <w:lvlText w:val="%6."/>
      <w:lvlJc w:val="right"/>
      <w:pPr>
        <w:ind w:left="5026" w:hanging="180"/>
      </w:pPr>
    </w:lvl>
    <w:lvl w:ilvl="6" w:tplc="080A000F" w:tentative="1">
      <w:start w:val="1"/>
      <w:numFmt w:val="decimal"/>
      <w:lvlText w:val="%7."/>
      <w:lvlJc w:val="left"/>
      <w:pPr>
        <w:ind w:left="5746" w:hanging="360"/>
      </w:pPr>
    </w:lvl>
    <w:lvl w:ilvl="7" w:tplc="080A0019" w:tentative="1">
      <w:start w:val="1"/>
      <w:numFmt w:val="lowerLetter"/>
      <w:lvlText w:val="%8."/>
      <w:lvlJc w:val="left"/>
      <w:pPr>
        <w:ind w:left="6466" w:hanging="360"/>
      </w:pPr>
    </w:lvl>
    <w:lvl w:ilvl="8" w:tplc="080A001B" w:tentative="1">
      <w:start w:val="1"/>
      <w:numFmt w:val="lowerRoman"/>
      <w:lvlText w:val="%9."/>
      <w:lvlJc w:val="right"/>
      <w:pPr>
        <w:ind w:left="7186" w:hanging="180"/>
      </w:pPr>
    </w:lvl>
  </w:abstractNum>
  <w:abstractNum w:abstractNumId="10">
    <w:nsid w:val="231B6B76"/>
    <w:multiLevelType w:val="hybridMultilevel"/>
    <w:tmpl w:val="97ECE6B0"/>
    <w:lvl w:ilvl="0" w:tplc="080A000B">
      <w:start w:val="1"/>
      <w:numFmt w:val="bullet"/>
      <w:lvlText w:val=""/>
      <w:lvlJc w:val="left"/>
      <w:pPr>
        <w:ind w:left="1069" w:hanging="360"/>
      </w:pPr>
      <w:rPr>
        <w:rFonts w:ascii="Wingdings" w:hAnsi="Wingdings"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11">
    <w:nsid w:val="24312727"/>
    <w:multiLevelType w:val="hybridMultilevel"/>
    <w:tmpl w:val="830CC148"/>
    <w:lvl w:ilvl="0" w:tplc="080A0017">
      <w:start w:val="1"/>
      <w:numFmt w:val="lowerLetter"/>
      <w:lvlText w:val="%1)"/>
      <w:lvlJc w:val="left"/>
      <w:pPr>
        <w:ind w:left="1490" w:hanging="360"/>
      </w:pPr>
    </w:lvl>
    <w:lvl w:ilvl="1" w:tplc="080A0019" w:tentative="1">
      <w:start w:val="1"/>
      <w:numFmt w:val="lowerLetter"/>
      <w:lvlText w:val="%2."/>
      <w:lvlJc w:val="left"/>
      <w:pPr>
        <w:ind w:left="2210" w:hanging="360"/>
      </w:pPr>
    </w:lvl>
    <w:lvl w:ilvl="2" w:tplc="080A001B" w:tentative="1">
      <w:start w:val="1"/>
      <w:numFmt w:val="lowerRoman"/>
      <w:lvlText w:val="%3."/>
      <w:lvlJc w:val="right"/>
      <w:pPr>
        <w:ind w:left="2930" w:hanging="180"/>
      </w:pPr>
    </w:lvl>
    <w:lvl w:ilvl="3" w:tplc="080A000F" w:tentative="1">
      <w:start w:val="1"/>
      <w:numFmt w:val="decimal"/>
      <w:lvlText w:val="%4."/>
      <w:lvlJc w:val="left"/>
      <w:pPr>
        <w:ind w:left="3650" w:hanging="360"/>
      </w:pPr>
    </w:lvl>
    <w:lvl w:ilvl="4" w:tplc="080A0019" w:tentative="1">
      <w:start w:val="1"/>
      <w:numFmt w:val="lowerLetter"/>
      <w:lvlText w:val="%5."/>
      <w:lvlJc w:val="left"/>
      <w:pPr>
        <w:ind w:left="4370" w:hanging="360"/>
      </w:pPr>
    </w:lvl>
    <w:lvl w:ilvl="5" w:tplc="080A001B" w:tentative="1">
      <w:start w:val="1"/>
      <w:numFmt w:val="lowerRoman"/>
      <w:lvlText w:val="%6."/>
      <w:lvlJc w:val="right"/>
      <w:pPr>
        <w:ind w:left="5090" w:hanging="180"/>
      </w:pPr>
    </w:lvl>
    <w:lvl w:ilvl="6" w:tplc="080A000F" w:tentative="1">
      <w:start w:val="1"/>
      <w:numFmt w:val="decimal"/>
      <w:lvlText w:val="%7."/>
      <w:lvlJc w:val="left"/>
      <w:pPr>
        <w:ind w:left="5810" w:hanging="360"/>
      </w:pPr>
    </w:lvl>
    <w:lvl w:ilvl="7" w:tplc="080A0019" w:tentative="1">
      <w:start w:val="1"/>
      <w:numFmt w:val="lowerLetter"/>
      <w:lvlText w:val="%8."/>
      <w:lvlJc w:val="left"/>
      <w:pPr>
        <w:ind w:left="6530" w:hanging="360"/>
      </w:pPr>
    </w:lvl>
    <w:lvl w:ilvl="8" w:tplc="080A001B" w:tentative="1">
      <w:start w:val="1"/>
      <w:numFmt w:val="lowerRoman"/>
      <w:lvlText w:val="%9."/>
      <w:lvlJc w:val="right"/>
      <w:pPr>
        <w:ind w:left="7250" w:hanging="180"/>
      </w:pPr>
    </w:lvl>
  </w:abstractNum>
  <w:abstractNum w:abstractNumId="12">
    <w:nsid w:val="27C277F1"/>
    <w:multiLevelType w:val="hybridMultilevel"/>
    <w:tmpl w:val="64A8F74A"/>
    <w:lvl w:ilvl="0" w:tplc="080A000B">
      <w:start w:val="1"/>
      <w:numFmt w:val="bullet"/>
      <w:lvlText w:val=""/>
      <w:lvlJc w:val="left"/>
      <w:pPr>
        <w:ind w:left="1426" w:hanging="360"/>
      </w:pPr>
      <w:rPr>
        <w:rFonts w:ascii="Wingdings" w:hAnsi="Wingdings"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3">
    <w:nsid w:val="2BF521BF"/>
    <w:multiLevelType w:val="multilevel"/>
    <w:tmpl w:val="67B04ACE"/>
    <w:lvl w:ilvl="0">
      <w:start w:val="1"/>
      <w:numFmt w:val="decimal"/>
      <w:pStyle w:val="Ttulo1"/>
      <w:suff w:val="space"/>
      <w:lvlText w:val="Capítulo %1."/>
      <w:lvlJc w:val="left"/>
      <w:pPr>
        <w:ind w:left="0" w:firstLine="0"/>
      </w:pPr>
      <w:rPr>
        <w:rFonts w:ascii="Arial" w:hAnsi="Arial" w:hint="default"/>
        <w:b/>
        <w:i w:val="0"/>
        <w:caps/>
        <w:strike w:val="0"/>
        <w:dstrike w:val="0"/>
        <w:vanish w:val="0"/>
        <w:color w:val="auto"/>
        <w:spacing w:val="5"/>
        <w:w w:val="100"/>
        <w:kern w:val="0"/>
        <w:position w:val="0"/>
        <w:sz w:val="28"/>
        <w:u w:val="none"/>
        <w:vertAlign w:val="baseline"/>
        <w14:ligatures w14:val="none"/>
        <w14:numForm w14:val="default"/>
        <w14:numSpacing w14:val="default"/>
        <w14:stylisticSets/>
        <w14:cntxtAlts w14:val="0"/>
      </w:rPr>
    </w:lvl>
    <w:lvl w:ilvl="1">
      <w:start w:val="1"/>
      <w:numFmt w:val="decimal"/>
      <w:pStyle w:val="Ttulo2"/>
      <w:lvlText w:val="%1.%2"/>
      <w:lvlJc w:val="left"/>
      <w:pPr>
        <w:tabs>
          <w:tab w:val="num" w:pos="57"/>
        </w:tabs>
        <w:ind w:left="567" w:hanging="567"/>
      </w:pPr>
      <w:rPr>
        <w:rFonts w:hint="default"/>
      </w:rPr>
    </w:lvl>
    <w:lvl w:ilvl="2">
      <w:start w:val="1"/>
      <w:numFmt w:val="decimal"/>
      <w:pStyle w:val="Ttulo3"/>
      <w:lvlText w:val="%1.%2.%3"/>
      <w:lvlJc w:val="left"/>
      <w:pPr>
        <w:ind w:left="907" w:hanging="907"/>
      </w:pPr>
      <w:rPr>
        <w:rFonts w:hint="default"/>
      </w:rPr>
    </w:lvl>
    <w:lvl w:ilvl="3">
      <w:start w:val="1"/>
      <w:numFmt w:val="decimal"/>
      <w:pStyle w:val="Ttulo4"/>
      <w:lvlText w:val="%1.%2.%3.%4"/>
      <w:lvlJc w:val="left"/>
      <w:pPr>
        <w:ind w:left="1134" w:hanging="1134"/>
      </w:pPr>
      <w:rPr>
        <w:rFonts w:hint="default"/>
      </w:rPr>
    </w:lvl>
    <w:lvl w:ilvl="4">
      <w:start w:val="1"/>
      <w:numFmt w:val="decimal"/>
      <w:pStyle w:val="Ttulo5"/>
      <w:lvlText w:val="%1.%2.%3.%4.%5"/>
      <w:lvlJc w:val="left"/>
      <w:pPr>
        <w:ind w:left="1474" w:hanging="1474"/>
      </w:pPr>
      <w:rPr>
        <w:rFonts w:hint="default"/>
      </w:rPr>
    </w:lvl>
    <w:lvl w:ilvl="5">
      <w:start w:val="1"/>
      <w:numFmt w:val="decimal"/>
      <w:pStyle w:val="Ttulo6"/>
      <w:lvlText w:val="%1.%2.%3.%4.%5.%6"/>
      <w:lvlJc w:val="left"/>
      <w:pPr>
        <w:ind w:left="0" w:firstLine="0"/>
      </w:pPr>
      <w:rPr>
        <w:rFonts w:hint="default"/>
      </w:rPr>
    </w:lvl>
    <w:lvl w:ilvl="6">
      <w:start w:val="1"/>
      <w:numFmt w:val="decimal"/>
      <w:pStyle w:val="Ttulo7"/>
      <w:lvlText w:val="%1.%2.%3.%4.%5.%6.%7"/>
      <w:lvlJc w:val="left"/>
      <w:pPr>
        <w:ind w:left="0" w:firstLine="0"/>
      </w:pPr>
      <w:rPr>
        <w:rFonts w:hint="default"/>
      </w:rPr>
    </w:lvl>
    <w:lvl w:ilvl="7">
      <w:start w:val="1"/>
      <w:numFmt w:val="decimal"/>
      <w:pStyle w:val="Ttulo8"/>
      <w:lvlText w:val="%1.%2.%3.%4.%5.%6.%7.%8"/>
      <w:lvlJc w:val="left"/>
      <w:pPr>
        <w:ind w:left="0" w:firstLine="0"/>
      </w:pPr>
      <w:rPr>
        <w:rFonts w:hint="default"/>
      </w:rPr>
    </w:lvl>
    <w:lvl w:ilvl="8">
      <w:start w:val="1"/>
      <w:numFmt w:val="decimal"/>
      <w:pStyle w:val="Ttulo9"/>
      <w:lvlText w:val="%1.%2.%3.%4.%5.%6.%7.%8.%9"/>
      <w:lvlJc w:val="left"/>
      <w:pPr>
        <w:ind w:left="0" w:firstLine="0"/>
      </w:pPr>
      <w:rPr>
        <w:rFonts w:hint="default"/>
      </w:rPr>
    </w:lvl>
  </w:abstractNum>
  <w:abstractNum w:abstractNumId="14">
    <w:nsid w:val="2E3A1F7D"/>
    <w:multiLevelType w:val="hybridMultilevel"/>
    <w:tmpl w:val="F30A8378"/>
    <w:lvl w:ilvl="0" w:tplc="080A000B">
      <w:start w:val="1"/>
      <w:numFmt w:val="bullet"/>
      <w:lvlText w:val=""/>
      <w:lvlJc w:val="left"/>
      <w:pPr>
        <w:ind w:left="1426" w:hanging="360"/>
      </w:pPr>
      <w:rPr>
        <w:rFonts w:ascii="Wingdings" w:hAnsi="Wingdings"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5">
    <w:nsid w:val="2E8B48EB"/>
    <w:multiLevelType w:val="hybridMultilevel"/>
    <w:tmpl w:val="2048DB20"/>
    <w:lvl w:ilvl="0" w:tplc="080A000B">
      <w:start w:val="1"/>
      <w:numFmt w:val="bullet"/>
      <w:lvlText w:val=""/>
      <w:lvlJc w:val="left"/>
      <w:pPr>
        <w:ind w:left="1069" w:hanging="360"/>
      </w:pPr>
      <w:rPr>
        <w:rFonts w:ascii="Wingdings" w:hAnsi="Wingdings"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16">
    <w:nsid w:val="370E5197"/>
    <w:multiLevelType w:val="hybridMultilevel"/>
    <w:tmpl w:val="873EE27A"/>
    <w:lvl w:ilvl="0" w:tplc="080A000B">
      <w:start w:val="1"/>
      <w:numFmt w:val="bullet"/>
      <w:lvlText w:val=""/>
      <w:lvlJc w:val="left"/>
      <w:pPr>
        <w:ind w:left="1066" w:hanging="360"/>
      </w:pPr>
      <w:rPr>
        <w:rFonts w:ascii="Wingdings" w:hAnsi="Wingdings" w:hint="default"/>
      </w:rPr>
    </w:lvl>
    <w:lvl w:ilvl="1" w:tplc="080A0003" w:tentative="1">
      <w:start w:val="1"/>
      <w:numFmt w:val="bullet"/>
      <w:lvlText w:val="o"/>
      <w:lvlJc w:val="left"/>
      <w:pPr>
        <w:ind w:left="1786" w:hanging="360"/>
      </w:pPr>
      <w:rPr>
        <w:rFonts w:ascii="Courier New" w:hAnsi="Courier New" w:cs="Courier New" w:hint="default"/>
      </w:rPr>
    </w:lvl>
    <w:lvl w:ilvl="2" w:tplc="080A0005" w:tentative="1">
      <w:start w:val="1"/>
      <w:numFmt w:val="bullet"/>
      <w:lvlText w:val=""/>
      <w:lvlJc w:val="left"/>
      <w:pPr>
        <w:ind w:left="2506" w:hanging="360"/>
      </w:pPr>
      <w:rPr>
        <w:rFonts w:ascii="Wingdings" w:hAnsi="Wingdings" w:hint="default"/>
      </w:rPr>
    </w:lvl>
    <w:lvl w:ilvl="3" w:tplc="080A0001" w:tentative="1">
      <w:start w:val="1"/>
      <w:numFmt w:val="bullet"/>
      <w:lvlText w:val=""/>
      <w:lvlJc w:val="left"/>
      <w:pPr>
        <w:ind w:left="3226" w:hanging="360"/>
      </w:pPr>
      <w:rPr>
        <w:rFonts w:ascii="Symbol" w:hAnsi="Symbol" w:hint="default"/>
      </w:rPr>
    </w:lvl>
    <w:lvl w:ilvl="4" w:tplc="080A0003" w:tentative="1">
      <w:start w:val="1"/>
      <w:numFmt w:val="bullet"/>
      <w:lvlText w:val="o"/>
      <w:lvlJc w:val="left"/>
      <w:pPr>
        <w:ind w:left="3946" w:hanging="360"/>
      </w:pPr>
      <w:rPr>
        <w:rFonts w:ascii="Courier New" w:hAnsi="Courier New" w:cs="Courier New" w:hint="default"/>
      </w:rPr>
    </w:lvl>
    <w:lvl w:ilvl="5" w:tplc="080A0005" w:tentative="1">
      <w:start w:val="1"/>
      <w:numFmt w:val="bullet"/>
      <w:lvlText w:val=""/>
      <w:lvlJc w:val="left"/>
      <w:pPr>
        <w:ind w:left="4666" w:hanging="360"/>
      </w:pPr>
      <w:rPr>
        <w:rFonts w:ascii="Wingdings" w:hAnsi="Wingdings" w:hint="default"/>
      </w:rPr>
    </w:lvl>
    <w:lvl w:ilvl="6" w:tplc="080A0001" w:tentative="1">
      <w:start w:val="1"/>
      <w:numFmt w:val="bullet"/>
      <w:lvlText w:val=""/>
      <w:lvlJc w:val="left"/>
      <w:pPr>
        <w:ind w:left="5386" w:hanging="360"/>
      </w:pPr>
      <w:rPr>
        <w:rFonts w:ascii="Symbol" w:hAnsi="Symbol" w:hint="default"/>
      </w:rPr>
    </w:lvl>
    <w:lvl w:ilvl="7" w:tplc="080A0003" w:tentative="1">
      <w:start w:val="1"/>
      <w:numFmt w:val="bullet"/>
      <w:lvlText w:val="o"/>
      <w:lvlJc w:val="left"/>
      <w:pPr>
        <w:ind w:left="6106" w:hanging="360"/>
      </w:pPr>
      <w:rPr>
        <w:rFonts w:ascii="Courier New" w:hAnsi="Courier New" w:cs="Courier New" w:hint="default"/>
      </w:rPr>
    </w:lvl>
    <w:lvl w:ilvl="8" w:tplc="080A0005" w:tentative="1">
      <w:start w:val="1"/>
      <w:numFmt w:val="bullet"/>
      <w:lvlText w:val=""/>
      <w:lvlJc w:val="left"/>
      <w:pPr>
        <w:ind w:left="6826" w:hanging="360"/>
      </w:pPr>
      <w:rPr>
        <w:rFonts w:ascii="Wingdings" w:hAnsi="Wingdings" w:hint="default"/>
      </w:rPr>
    </w:lvl>
  </w:abstractNum>
  <w:abstractNum w:abstractNumId="17">
    <w:nsid w:val="39053CAB"/>
    <w:multiLevelType w:val="hybridMultilevel"/>
    <w:tmpl w:val="40661DD4"/>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8">
    <w:nsid w:val="46405434"/>
    <w:multiLevelType w:val="hybridMultilevel"/>
    <w:tmpl w:val="E26A7F06"/>
    <w:lvl w:ilvl="0" w:tplc="080A000B">
      <w:start w:val="1"/>
      <w:numFmt w:val="bullet"/>
      <w:lvlText w:val=""/>
      <w:lvlJc w:val="left"/>
      <w:pPr>
        <w:ind w:left="1069" w:hanging="360"/>
      </w:pPr>
      <w:rPr>
        <w:rFonts w:ascii="Wingdings" w:hAnsi="Wingdings"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19">
    <w:nsid w:val="4845379B"/>
    <w:multiLevelType w:val="hybridMultilevel"/>
    <w:tmpl w:val="DE4CC146"/>
    <w:lvl w:ilvl="0" w:tplc="080A0017">
      <w:start w:val="1"/>
      <w:numFmt w:val="lowerLetter"/>
      <w:lvlText w:val="%1)"/>
      <w:lvlJc w:val="left"/>
      <w:pPr>
        <w:ind w:left="1426" w:hanging="360"/>
      </w:pPr>
    </w:lvl>
    <w:lvl w:ilvl="1" w:tplc="080A0019" w:tentative="1">
      <w:start w:val="1"/>
      <w:numFmt w:val="lowerLetter"/>
      <w:lvlText w:val="%2."/>
      <w:lvlJc w:val="left"/>
      <w:pPr>
        <w:ind w:left="2146" w:hanging="360"/>
      </w:pPr>
    </w:lvl>
    <w:lvl w:ilvl="2" w:tplc="080A001B" w:tentative="1">
      <w:start w:val="1"/>
      <w:numFmt w:val="lowerRoman"/>
      <w:lvlText w:val="%3."/>
      <w:lvlJc w:val="right"/>
      <w:pPr>
        <w:ind w:left="2866" w:hanging="180"/>
      </w:pPr>
    </w:lvl>
    <w:lvl w:ilvl="3" w:tplc="080A000F" w:tentative="1">
      <w:start w:val="1"/>
      <w:numFmt w:val="decimal"/>
      <w:lvlText w:val="%4."/>
      <w:lvlJc w:val="left"/>
      <w:pPr>
        <w:ind w:left="3586" w:hanging="360"/>
      </w:pPr>
    </w:lvl>
    <w:lvl w:ilvl="4" w:tplc="080A0019" w:tentative="1">
      <w:start w:val="1"/>
      <w:numFmt w:val="lowerLetter"/>
      <w:lvlText w:val="%5."/>
      <w:lvlJc w:val="left"/>
      <w:pPr>
        <w:ind w:left="4306" w:hanging="360"/>
      </w:pPr>
    </w:lvl>
    <w:lvl w:ilvl="5" w:tplc="080A001B" w:tentative="1">
      <w:start w:val="1"/>
      <w:numFmt w:val="lowerRoman"/>
      <w:lvlText w:val="%6."/>
      <w:lvlJc w:val="right"/>
      <w:pPr>
        <w:ind w:left="5026" w:hanging="180"/>
      </w:pPr>
    </w:lvl>
    <w:lvl w:ilvl="6" w:tplc="080A000F" w:tentative="1">
      <w:start w:val="1"/>
      <w:numFmt w:val="decimal"/>
      <w:lvlText w:val="%7."/>
      <w:lvlJc w:val="left"/>
      <w:pPr>
        <w:ind w:left="5746" w:hanging="360"/>
      </w:pPr>
    </w:lvl>
    <w:lvl w:ilvl="7" w:tplc="080A0019" w:tentative="1">
      <w:start w:val="1"/>
      <w:numFmt w:val="lowerLetter"/>
      <w:lvlText w:val="%8."/>
      <w:lvlJc w:val="left"/>
      <w:pPr>
        <w:ind w:left="6466" w:hanging="360"/>
      </w:pPr>
    </w:lvl>
    <w:lvl w:ilvl="8" w:tplc="080A001B" w:tentative="1">
      <w:start w:val="1"/>
      <w:numFmt w:val="lowerRoman"/>
      <w:lvlText w:val="%9."/>
      <w:lvlJc w:val="right"/>
      <w:pPr>
        <w:ind w:left="7186" w:hanging="180"/>
      </w:pPr>
    </w:lvl>
  </w:abstractNum>
  <w:abstractNum w:abstractNumId="20">
    <w:nsid w:val="52D465CE"/>
    <w:multiLevelType w:val="multilevel"/>
    <w:tmpl w:val="7436AA8C"/>
    <w:lvl w:ilvl="0">
      <w:start w:val="1"/>
      <w:numFmt w:val="decimal"/>
      <w:suff w:val="space"/>
      <w:lvlText w:val="Capítulo %1."/>
      <w:lvlJc w:val="left"/>
      <w:pPr>
        <w:ind w:left="0" w:firstLine="0"/>
      </w:pPr>
      <w:rPr>
        <w:rFonts w:ascii="Arial" w:hAnsi="Arial" w:hint="default"/>
        <w:b/>
        <w:i w:val="0"/>
        <w:caps w:val="0"/>
        <w:strike w:val="0"/>
        <w:dstrike w:val="0"/>
        <w:vanish w:val="0"/>
        <w:color w:val="auto"/>
        <w:spacing w:val="5"/>
        <w:w w:val="100"/>
        <w:kern w:val="0"/>
        <w:position w:val="0"/>
        <w:sz w:val="28"/>
        <w:u w:val="none"/>
        <w:vertAlign w:val="baseline"/>
        <w14:ligatures w14:val="none"/>
        <w14:numForm w14:val="default"/>
        <w14:numSpacing w14:val="default"/>
        <w14:stylisticSets/>
        <w14:cntxtAlts w14:val="0"/>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1">
    <w:nsid w:val="550E4CDC"/>
    <w:multiLevelType w:val="hybridMultilevel"/>
    <w:tmpl w:val="F4D2CAD4"/>
    <w:lvl w:ilvl="0" w:tplc="080A000F">
      <w:start w:val="1"/>
      <w:numFmt w:val="decimal"/>
      <w:lvlText w:val="%1."/>
      <w:lvlJc w:val="left"/>
      <w:pPr>
        <w:ind w:left="1069" w:hanging="360"/>
      </w:p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22">
    <w:nsid w:val="57BD37FA"/>
    <w:multiLevelType w:val="hybridMultilevel"/>
    <w:tmpl w:val="E97483BA"/>
    <w:lvl w:ilvl="0" w:tplc="080A000B">
      <w:start w:val="1"/>
      <w:numFmt w:val="bullet"/>
      <w:lvlText w:val=""/>
      <w:lvlJc w:val="left"/>
      <w:pPr>
        <w:ind w:left="1069" w:hanging="360"/>
      </w:pPr>
      <w:rPr>
        <w:rFonts w:ascii="Wingdings" w:hAnsi="Wingdings"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23">
    <w:nsid w:val="598B6E35"/>
    <w:multiLevelType w:val="hybridMultilevel"/>
    <w:tmpl w:val="E0B0619E"/>
    <w:lvl w:ilvl="0" w:tplc="080A000B">
      <w:start w:val="1"/>
      <w:numFmt w:val="bullet"/>
      <w:lvlText w:val=""/>
      <w:lvlJc w:val="left"/>
      <w:pPr>
        <w:ind w:left="1426" w:hanging="360"/>
      </w:pPr>
      <w:rPr>
        <w:rFonts w:ascii="Wingdings" w:hAnsi="Wingdings"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24">
    <w:nsid w:val="5B1F7300"/>
    <w:multiLevelType w:val="hybridMultilevel"/>
    <w:tmpl w:val="CD12E76E"/>
    <w:lvl w:ilvl="0" w:tplc="080A0017">
      <w:start w:val="1"/>
      <w:numFmt w:val="lowerLetter"/>
      <w:lvlText w:val="%1)"/>
      <w:lvlJc w:val="left"/>
      <w:pPr>
        <w:ind w:left="1069" w:hanging="360"/>
      </w:p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25">
    <w:nsid w:val="62D70C64"/>
    <w:multiLevelType w:val="hybridMultilevel"/>
    <w:tmpl w:val="49107EAE"/>
    <w:lvl w:ilvl="0" w:tplc="080A000B">
      <w:start w:val="1"/>
      <w:numFmt w:val="bullet"/>
      <w:lvlText w:val=""/>
      <w:lvlJc w:val="left"/>
      <w:pPr>
        <w:ind w:left="1426" w:hanging="360"/>
      </w:pPr>
      <w:rPr>
        <w:rFonts w:ascii="Wingdings" w:hAnsi="Wingdings"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26">
    <w:nsid w:val="66C566C9"/>
    <w:multiLevelType w:val="hybridMultilevel"/>
    <w:tmpl w:val="C8BC5AD6"/>
    <w:lvl w:ilvl="0" w:tplc="080A000F">
      <w:start w:val="1"/>
      <w:numFmt w:val="decimal"/>
      <w:lvlText w:val="%1."/>
      <w:lvlJc w:val="left"/>
      <w:pPr>
        <w:ind w:left="1069" w:hanging="360"/>
      </w:p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27">
    <w:nsid w:val="6DF2229C"/>
    <w:multiLevelType w:val="hybridMultilevel"/>
    <w:tmpl w:val="F02A414E"/>
    <w:lvl w:ilvl="0" w:tplc="080A000B">
      <w:start w:val="1"/>
      <w:numFmt w:val="bullet"/>
      <w:lvlText w:val=""/>
      <w:lvlJc w:val="left"/>
      <w:pPr>
        <w:ind w:left="1069" w:hanging="360"/>
      </w:pPr>
      <w:rPr>
        <w:rFonts w:ascii="Wingdings" w:hAnsi="Wingdings"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28">
    <w:nsid w:val="6DF5250B"/>
    <w:multiLevelType w:val="hybridMultilevel"/>
    <w:tmpl w:val="C0EE1D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nsid w:val="72864DA5"/>
    <w:multiLevelType w:val="hybridMultilevel"/>
    <w:tmpl w:val="0DEEB2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nsid w:val="72F565A9"/>
    <w:multiLevelType w:val="hybridMultilevel"/>
    <w:tmpl w:val="C0669E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nsid w:val="75411925"/>
    <w:multiLevelType w:val="hybridMultilevel"/>
    <w:tmpl w:val="76A4F8A0"/>
    <w:lvl w:ilvl="0" w:tplc="080A000B">
      <w:start w:val="1"/>
      <w:numFmt w:val="bullet"/>
      <w:lvlText w:val=""/>
      <w:lvlJc w:val="left"/>
      <w:pPr>
        <w:ind w:left="1426" w:hanging="360"/>
      </w:pPr>
      <w:rPr>
        <w:rFonts w:ascii="Wingdings" w:hAnsi="Wingdings"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32">
    <w:nsid w:val="760A1DC0"/>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77136569"/>
    <w:multiLevelType w:val="hybridMultilevel"/>
    <w:tmpl w:val="D02E1566"/>
    <w:lvl w:ilvl="0" w:tplc="080A000F">
      <w:start w:val="1"/>
      <w:numFmt w:val="decimal"/>
      <w:lvlText w:val="%1."/>
      <w:lvlJc w:val="left"/>
      <w:pPr>
        <w:ind w:left="1069" w:hanging="360"/>
      </w:p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34">
    <w:nsid w:val="7E0557EB"/>
    <w:multiLevelType w:val="hybridMultilevel"/>
    <w:tmpl w:val="F1805E5C"/>
    <w:lvl w:ilvl="0" w:tplc="080A0017">
      <w:start w:val="1"/>
      <w:numFmt w:val="lowerLetter"/>
      <w:lvlText w:val="%1)"/>
      <w:lvlJc w:val="left"/>
      <w:pPr>
        <w:ind w:left="1069" w:hanging="360"/>
      </w:p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num w:numId="1">
    <w:abstractNumId w:val="29"/>
  </w:num>
  <w:num w:numId="2">
    <w:abstractNumId w:val="28"/>
  </w:num>
  <w:num w:numId="3">
    <w:abstractNumId w:val="5"/>
  </w:num>
  <w:num w:numId="4">
    <w:abstractNumId w:val="1"/>
  </w:num>
  <w:num w:numId="5">
    <w:abstractNumId w:val="32"/>
  </w:num>
  <w:num w:numId="6">
    <w:abstractNumId w:val="30"/>
  </w:num>
  <w:num w:numId="7">
    <w:abstractNumId w:val="0"/>
  </w:num>
  <w:num w:numId="8">
    <w:abstractNumId w:val="20"/>
  </w:num>
  <w:num w:numId="9">
    <w:abstractNumId w:val="6"/>
  </w:num>
  <w:num w:numId="10">
    <w:abstractNumId w:val="4"/>
  </w:num>
  <w:num w:numId="11">
    <w:abstractNumId w:val="3"/>
  </w:num>
  <w:num w:numId="12">
    <w:abstractNumId w:val="2"/>
  </w:num>
  <w:num w:numId="13">
    <w:abstractNumId w:val="24"/>
  </w:num>
  <w:num w:numId="14">
    <w:abstractNumId w:val="11"/>
  </w:num>
  <w:num w:numId="15">
    <w:abstractNumId w:val="26"/>
  </w:num>
  <w:num w:numId="16">
    <w:abstractNumId w:val="10"/>
  </w:num>
  <w:num w:numId="17">
    <w:abstractNumId w:val="18"/>
  </w:num>
  <w:num w:numId="18">
    <w:abstractNumId w:val="17"/>
  </w:num>
  <w:num w:numId="19">
    <w:abstractNumId w:val="27"/>
  </w:num>
  <w:num w:numId="20">
    <w:abstractNumId w:val="21"/>
  </w:num>
  <w:num w:numId="21">
    <w:abstractNumId w:val="14"/>
  </w:num>
  <w:num w:numId="22">
    <w:abstractNumId w:val="31"/>
  </w:num>
  <w:num w:numId="23">
    <w:abstractNumId w:val="33"/>
  </w:num>
  <w:num w:numId="24">
    <w:abstractNumId w:val="23"/>
  </w:num>
  <w:num w:numId="25">
    <w:abstractNumId w:val="25"/>
  </w:num>
  <w:num w:numId="26">
    <w:abstractNumId w:val="8"/>
  </w:num>
  <w:num w:numId="27">
    <w:abstractNumId w:val="15"/>
  </w:num>
  <w:num w:numId="28">
    <w:abstractNumId w:val="22"/>
  </w:num>
  <w:num w:numId="29">
    <w:abstractNumId w:val="7"/>
  </w:num>
  <w:num w:numId="30">
    <w:abstractNumId w:val="20"/>
  </w:num>
  <w:num w:numId="31">
    <w:abstractNumId w:val="20"/>
  </w:num>
  <w:num w:numId="3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3"/>
  </w:num>
  <w:num w:numId="3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4"/>
  </w:num>
  <w:num w:numId="36">
    <w:abstractNumId w:val="19"/>
  </w:num>
  <w:num w:numId="37">
    <w:abstractNumId w:val="9"/>
  </w:num>
  <w:num w:numId="38">
    <w:abstractNumId w:val="16"/>
  </w:num>
  <w:num w:numId="3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embedTrueTypeFonts/>
  <w:embedSystemFonts/>
  <w:proofState w:spelling="clean" w:grammar="clean"/>
  <w:defaultTabStop w:val="709"/>
  <w:hyphenationZone w:val="425"/>
  <w:characterSpacingControl w:val="doNotCompress"/>
  <w:hdrShapeDefaults>
    <o:shapedefaults v:ext="edit" spidmax="1331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45F3"/>
    <w:rsid w:val="00000B47"/>
    <w:rsid w:val="000011F2"/>
    <w:rsid w:val="000062E0"/>
    <w:rsid w:val="00007FAA"/>
    <w:rsid w:val="0001349C"/>
    <w:rsid w:val="00014FC8"/>
    <w:rsid w:val="00015F02"/>
    <w:rsid w:val="00017115"/>
    <w:rsid w:val="00017E5F"/>
    <w:rsid w:val="00022DDC"/>
    <w:rsid w:val="00024E64"/>
    <w:rsid w:val="00025398"/>
    <w:rsid w:val="000262B3"/>
    <w:rsid w:val="00032539"/>
    <w:rsid w:val="000357C9"/>
    <w:rsid w:val="000370EA"/>
    <w:rsid w:val="000427CB"/>
    <w:rsid w:val="00043C37"/>
    <w:rsid w:val="00050522"/>
    <w:rsid w:val="00051236"/>
    <w:rsid w:val="00055C06"/>
    <w:rsid w:val="00056313"/>
    <w:rsid w:val="00056B87"/>
    <w:rsid w:val="000627E0"/>
    <w:rsid w:val="00065C62"/>
    <w:rsid w:val="00066214"/>
    <w:rsid w:val="00066578"/>
    <w:rsid w:val="00084723"/>
    <w:rsid w:val="00097934"/>
    <w:rsid w:val="00097A2F"/>
    <w:rsid w:val="000A6A29"/>
    <w:rsid w:val="000B2A36"/>
    <w:rsid w:val="000B4FEE"/>
    <w:rsid w:val="000C5CDA"/>
    <w:rsid w:val="000D0947"/>
    <w:rsid w:val="000D207D"/>
    <w:rsid w:val="000D3984"/>
    <w:rsid w:val="000D45F3"/>
    <w:rsid w:val="000D69FA"/>
    <w:rsid w:val="000E13F0"/>
    <w:rsid w:val="000E1653"/>
    <w:rsid w:val="000E3628"/>
    <w:rsid w:val="000E58F1"/>
    <w:rsid w:val="000E6369"/>
    <w:rsid w:val="000E7F97"/>
    <w:rsid w:val="000F06A7"/>
    <w:rsid w:val="000F3518"/>
    <w:rsid w:val="000F52BB"/>
    <w:rsid w:val="000F5C92"/>
    <w:rsid w:val="000F5EC6"/>
    <w:rsid w:val="000F6B78"/>
    <w:rsid w:val="000F7026"/>
    <w:rsid w:val="001009ED"/>
    <w:rsid w:val="00102783"/>
    <w:rsid w:val="001139F8"/>
    <w:rsid w:val="00124F89"/>
    <w:rsid w:val="001252D6"/>
    <w:rsid w:val="00133D79"/>
    <w:rsid w:val="00137511"/>
    <w:rsid w:val="00147A25"/>
    <w:rsid w:val="001510C7"/>
    <w:rsid w:val="00152872"/>
    <w:rsid w:val="00154184"/>
    <w:rsid w:val="001550A3"/>
    <w:rsid w:val="00155255"/>
    <w:rsid w:val="001706A0"/>
    <w:rsid w:val="00174807"/>
    <w:rsid w:val="00174E41"/>
    <w:rsid w:val="001807F6"/>
    <w:rsid w:val="00183620"/>
    <w:rsid w:val="001900E3"/>
    <w:rsid w:val="00190CC8"/>
    <w:rsid w:val="00196968"/>
    <w:rsid w:val="001969AF"/>
    <w:rsid w:val="001A07C5"/>
    <w:rsid w:val="001A1BFA"/>
    <w:rsid w:val="001A4A75"/>
    <w:rsid w:val="001B32B5"/>
    <w:rsid w:val="001B6D2F"/>
    <w:rsid w:val="001C00B3"/>
    <w:rsid w:val="001C428B"/>
    <w:rsid w:val="001D0608"/>
    <w:rsid w:val="001D15D5"/>
    <w:rsid w:val="001D1C2E"/>
    <w:rsid w:val="001E03A0"/>
    <w:rsid w:val="001E0DCB"/>
    <w:rsid w:val="001E3FD8"/>
    <w:rsid w:val="001E447E"/>
    <w:rsid w:val="001E581A"/>
    <w:rsid w:val="001F6100"/>
    <w:rsid w:val="001F7D9B"/>
    <w:rsid w:val="00203986"/>
    <w:rsid w:val="00204CCE"/>
    <w:rsid w:val="002053ED"/>
    <w:rsid w:val="002059E0"/>
    <w:rsid w:val="00232C98"/>
    <w:rsid w:val="00235F3E"/>
    <w:rsid w:val="002435B3"/>
    <w:rsid w:val="00247CF9"/>
    <w:rsid w:val="00252DFA"/>
    <w:rsid w:val="00257237"/>
    <w:rsid w:val="002659EB"/>
    <w:rsid w:val="00274CC0"/>
    <w:rsid w:val="00280BF8"/>
    <w:rsid w:val="00285319"/>
    <w:rsid w:val="002857BA"/>
    <w:rsid w:val="0029011A"/>
    <w:rsid w:val="00294B48"/>
    <w:rsid w:val="00295625"/>
    <w:rsid w:val="00295AE9"/>
    <w:rsid w:val="00296A41"/>
    <w:rsid w:val="00296FE9"/>
    <w:rsid w:val="002A0E51"/>
    <w:rsid w:val="002B16C9"/>
    <w:rsid w:val="002B20D4"/>
    <w:rsid w:val="002B3D12"/>
    <w:rsid w:val="002B745F"/>
    <w:rsid w:val="002B7B0C"/>
    <w:rsid w:val="002C10E8"/>
    <w:rsid w:val="002C1537"/>
    <w:rsid w:val="002C7563"/>
    <w:rsid w:val="002E04C2"/>
    <w:rsid w:val="002E0D6B"/>
    <w:rsid w:val="002E310A"/>
    <w:rsid w:val="002F16AE"/>
    <w:rsid w:val="002F3466"/>
    <w:rsid w:val="002F4A37"/>
    <w:rsid w:val="003005BA"/>
    <w:rsid w:val="00300B2E"/>
    <w:rsid w:val="0030204F"/>
    <w:rsid w:val="00302566"/>
    <w:rsid w:val="003061AB"/>
    <w:rsid w:val="00313E9E"/>
    <w:rsid w:val="00317388"/>
    <w:rsid w:val="00323DE7"/>
    <w:rsid w:val="00340193"/>
    <w:rsid w:val="00340D69"/>
    <w:rsid w:val="00341E90"/>
    <w:rsid w:val="00347D7F"/>
    <w:rsid w:val="003608EC"/>
    <w:rsid w:val="00360ECE"/>
    <w:rsid w:val="0036264C"/>
    <w:rsid w:val="00366BB7"/>
    <w:rsid w:val="00372B55"/>
    <w:rsid w:val="00373E53"/>
    <w:rsid w:val="0038011C"/>
    <w:rsid w:val="00381E17"/>
    <w:rsid w:val="00386FFD"/>
    <w:rsid w:val="003901CF"/>
    <w:rsid w:val="00390E76"/>
    <w:rsid w:val="003A1A99"/>
    <w:rsid w:val="003A458E"/>
    <w:rsid w:val="003A4C77"/>
    <w:rsid w:val="003C0258"/>
    <w:rsid w:val="003C57F0"/>
    <w:rsid w:val="003C6DF9"/>
    <w:rsid w:val="003D3977"/>
    <w:rsid w:val="003E12E2"/>
    <w:rsid w:val="003E46DD"/>
    <w:rsid w:val="003E47A9"/>
    <w:rsid w:val="00403459"/>
    <w:rsid w:val="00412A69"/>
    <w:rsid w:val="004267D4"/>
    <w:rsid w:val="00430AD0"/>
    <w:rsid w:val="00432357"/>
    <w:rsid w:val="0043571A"/>
    <w:rsid w:val="00435D57"/>
    <w:rsid w:val="00443955"/>
    <w:rsid w:val="00451C41"/>
    <w:rsid w:val="00467A6B"/>
    <w:rsid w:val="00470A44"/>
    <w:rsid w:val="00473224"/>
    <w:rsid w:val="00480263"/>
    <w:rsid w:val="00481EA5"/>
    <w:rsid w:val="00484C48"/>
    <w:rsid w:val="00486A87"/>
    <w:rsid w:val="0049021C"/>
    <w:rsid w:val="00492404"/>
    <w:rsid w:val="0049559D"/>
    <w:rsid w:val="004966B1"/>
    <w:rsid w:val="00496CAA"/>
    <w:rsid w:val="004A06C2"/>
    <w:rsid w:val="004A43AB"/>
    <w:rsid w:val="004A4749"/>
    <w:rsid w:val="004A652E"/>
    <w:rsid w:val="004A7A47"/>
    <w:rsid w:val="004B6A06"/>
    <w:rsid w:val="004B7DF8"/>
    <w:rsid w:val="004C3F88"/>
    <w:rsid w:val="004D3487"/>
    <w:rsid w:val="004D431B"/>
    <w:rsid w:val="004E43D4"/>
    <w:rsid w:val="004E44C7"/>
    <w:rsid w:val="004E51CE"/>
    <w:rsid w:val="004E7F4E"/>
    <w:rsid w:val="004F6BF6"/>
    <w:rsid w:val="00504848"/>
    <w:rsid w:val="00510C41"/>
    <w:rsid w:val="0051790D"/>
    <w:rsid w:val="00517EA6"/>
    <w:rsid w:val="005214CB"/>
    <w:rsid w:val="00522392"/>
    <w:rsid w:val="00526920"/>
    <w:rsid w:val="00534A07"/>
    <w:rsid w:val="00535414"/>
    <w:rsid w:val="0053615A"/>
    <w:rsid w:val="00537C62"/>
    <w:rsid w:val="00541098"/>
    <w:rsid w:val="005519BA"/>
    <w:rsid w:val="005539FB"/>
    <w:rsid w:val="00557028"/>
    <w:rsid w:val="00561F9A"/>
    <w:rsid w:val="00562D6F"/>
    <w:rsid w:val="00565BDA"/>
    <w:rsid w:val="005677DE"/>
    <w:rsid w:val="005740C0"/>
    <w:rsid w:val="005751DA"/>
    <w:rsid w:val="005752E6"/>
    <w:rsid w:val="00576125"/>
    <w:rsid w:val="005769C4"/>
    <w:rsid w:val="005852F3"/>
    <w:rsid w:val="00585963"/>
    <w:rsid w:val="00585CAE"/>
    <w:rsid w:val="005862B4"/>
    <w:rsid w:val="0058657E"/>
    <w:rsid w:val="005A180F"/>
    <w:rsid w:val="005A4AC2"/>
    <w:rsid w:val="005A6420"/>
    <w:rsid w:val="005A6BF7"/>
    <w:rsid w:val="005B1F37"/>
    <w:rsid w:val="005B76E4"/>
    <w:rsid w:val="005C384B"/>
    <w:rsid w:val="005C65B0"/>
    <w:rsid w:val="005D23A2"/>
    <w:rsid w:val="005D36BF"/>
    <w:rsid w:val="005D4501"/>
    <w:rsid w:val="005D4A13"/>
    <w:rsid w:val="005E170E"/>
    <w:rsid w:val="005E2302"/>
    <w:rsid w:val="005E2E66"/>
    <w:rsid w:val="005F2F50"/>
    <w:rsid w:val="005F35B4"/>
    <w:rsid w:val="006000EE"/>
    <w:rsid w:val="0060741B"/>
    <w:rsid w:val="00610501"/>
    <w:rsid w:val="006117C9"/>
    <w:rsid w:val="00615CD2"/>
    <w:rsid w:val="0062161E"/>
    <w:rsid w:val="0062255B"/>
    <w:rsid w:val="006238AF"/>
    <w:rsid w:val="00640BA8"/>
    <w:rsid w:val="0065618C"/>
    <w:rsid w:val="00657E6A"/>
    <w:rsid w:val="006601E3"/>
    <w:rsid w:val="006614B7"/>
    <w:rsid w:val="00670487"/>
    <w:rsid w:val="006758E8"/>
    <w:rsid w:val="006A4664"/>
    <w:rsid w:val="006A618F"/>
    <w:rsid w:val="006B3A35"/>
    <w:rsid w:val="006C18D3"/>
    <w:rsid w:val="006C2171"/>
    <w:rsid w:val="006C37F6"/>
    <w:rsid w:val="006C475A"/>
    <w:rsid w:val="006C67EE"/>
    <w:rsid w:val="006D2A0E"/>
    <w:rsid w:val="006D3A17"/>
    <w:rsid w:val="006D65AC"/>
    <w:rsid w:val="006D7161"/>
    <w:rsid w:val="006D7C11"/>
    <w:rsid w:val="006D7FCD"/>
    <w:rsid w:val="006E1191"/>
    <w:rsid w:val="006E17D8"/>
    <w:rsid w:val="006E3CCB"/>
    <w:rsid w:val="006E4234"/>
    <w:rsid w:val="006F0172"/>
    <w:rsid w:val="006F2193"/>
    <w:rsid w:val="00707EAA"/>
    <w:rsid w:val="00713F6F"/>
    <w:rsid w:val="00716155"/>
    <w:rsid w:val="007167AC"/>
    <w:rsid w:val="00721223"/>
    <w:rsid w:val="00722995"/>
    <w:rsid w:val="0072375B"/>
    <w:rsid w:val="0072477C"/>
    <w:rsid w:val="007248C3"/>
    <w:rsid w:val="007276F4"/>
    <w:rsid w:val="00730C02"/>
    <w:rsid w:val="007336BE"/>
    <w:rsid w:val="0073441C"/>
    <w:rsid w:val="00737935"/>
    <w:rsid w:val="00745F16"/>
    <w:rsid w:val="00747118"/>
    <w:rsid w:val="007512DE"/>
    <w:rsid w:val="0075219E"/>
    <w:rsid w:val="007574BC"/>
    <w:rsid w:val="007615D3"/>
    <w:rsid w:val="007622A7"/>
    <w:rsid w:val="007629E0"/>
    <w:rsid w:val="0076509C"/>
    <w:rsid w:val="00767F5F"/>
    <w:rsid w:val="00774A4F"/>
    <w:rsid w:val="00781F23"/>
    <w:rsid w:val="0078292D"/>
    <w:rsid w:val="00783E9C"/>
    <w:rsid w:val="0078586B"/>
    <w:rsid w:val="007859DA"/>
    <w:rsid w:val="00787FFC"/>
    <w:rsid w:val="00796141"/>
    <w:rsid w:val="007A19B2"/>
    <w:rsid w:val="007A5554"/>
    <w:rsid w:val="007B44C9"/>
    <w:rsid w:val="007C13F5"/>
    <w:rsid w:val="007C1750"/>
    <w:rsid w:val="007C5B0D"/>
    <w:rsid w:val="007C6B9F"/>
    <w:rsid w:val="007C7363"/>
    <w:rsid w:val="007D41B8"/>
    <w:rsid w:val="007E5C54"/>
    <w:rsid w:val="007F26F5"/>
    <w:rsid w:val="007F41A6"/>
    <w:rsid w:val="007F43B1"/>
    <w:rsid w:val="008156D8"/>
    <w:rsid w:val="00816174"/>
    <w:rsid w:val="00817468"/>
    <w:rsid w:val="00822735"/>
    <w:rsid w:val="00833302"/>
    <w:rsid w:val="00833B5F"/>
    <w:rsid w:val="00836150"/>
    <w:rsid w:val="00836B52"/>
    <w:rsid w:val="00843323"/>
    <w:rsid w:val="00850BE6"/>
    <w:rsid w:val="008524C2"/>
    <w:rsid w:val="00855B0A"/>
    <w:rsid w:val="00856034"/>
    <w:rsid w:val="00867570"/>
    <w:rsid w:val="00870319"/>
    <w:rsid w:val="00873C3C"/>
    <w:rsid w:val="008779A9"/>
    <w:rsid w:val="00890B4E"/>
    <w:rsid w:val="008958A9"/>
    <w:rsid w:val="008971D7"/>
    <w:rsid w:val="008C06A5"/>
    <w:rsid w:val="008C492E"/>
    <w:rsid w:val="008E2D1B"/>
    <w:rsid w:val="008E3901"/>
    <w:rsid w:val="008E4724"/>
    <w:rsid w:val="008E62CA"/>
    <w:rsid w:val="008E72D3"/>
    <w:rsid w:val="008F0471"/>
    <w:rsid w:val="008F3331"/>
    <w:rsid w:val="008F5AA0"/>
    <w:rsid w:val="008F7E2D"/>
    <w:rsid w:val="0090375E"/>
    <w:rsid w:val="009079C4"/>
    <w:rsid w:val="009153C4"/>
    <w:rsid w:val="00920E80"/>
    <w:rsid w:val="00922510"/>
    <w:rsid w:val="00923C3F"/>
    <w:rsid w:val="009342DC"/>
    <w:rsid w:val="00940350"/>
    <w:rsid w:val="009437B9"/>
    <w:rsid w:val="00952551"/>
    <w:rsid w:val="009551C6"/>
    <w:rsid w:val="00957C65"/>
    <w:rsid w:val="009634C5"/>
    <w:rsid w:val="00963EEF"/>
    <w:rsid w:val="0096467D"/>
    <w:rsid w:val="00965524"/>
    <w:rsid w:val="00971082"/>
    <w:rsid w:val="00974E95"/>
    <w:rsid w:val="009761D4"/>
    <w:rsid w:val="00977ABB"/>
    <w:rsid w:val="00987CBF"/>
    <w:rsid w:val="0099065F"/>
    <w:rsid w:val="00990B70"/>
    <w:rsid w:val="009957C3"/>
    <w:rsid w:val="009A09B9"/>
    <w:rsid w:val="009A4391"/>
    <w:rsid w:val="009B12C3"/>
    <w:rsid w:val="009B21AF"/>
    <w:rsid w:val="009B323B"/>
    <w:rsid w:val="009B4470"/>
    <w:rsid w:val="009B69BB"/>
    <w:rsid w:val="009B79B7"/>
    <w:rsid w:val="009C37F8"/>
    <w:rsid w:val="009C471A"/>
    <w:rsid w:val="009C6305"/>
    <w:rsid w:val="009C6D95"/>
    <w:rsid w:val="009F10FF"/>
    <w:rsid w:val="009F1508"/>
    <w:rsid w:val="009F1943"/>
    <w:rsid w:val="009F2102"/>
    <w:rsid w:val="009F2F79"/>
    <w:rsid w:val="009F4574"/>
    <w:rsid w:val="00A01804"/>
    <w:rsid w:val="00A02B63"/>
    <w:rsid w:val="00A03E54"/>
    <w:rsid w:val="00A068D7"/>
    <w:rsid w:val="00A10CA3"/>
    <w:rsid w:val="00A11ACE"/>
    <w:rsid w:val="00A15EB7"/>
    <w:rsid w:val="00A168EF"/>
    <w:rsid w:val="00A206B1"/>
    <w:rsid w:val="00A2149F"/>
    <w:rsid w:val="00A24DE5"/>
    <w:rsid w:val="00A2519C"/>
    <w:rsid w:val="00A361F1"/>
    <w:rsid w:val="00A4091F"/>
    <w:rsid w:val="00A44035"/>
    <w:rsid w:val="00A4420F"/>
    <w:rsid w:val="00A478D7"/>
    <w:rsid w:val="00A5122C"/>
    <w:rsid w:val="00A51C1A"/>
    <w:rsid w:val="00A54209"/>
    <w:rsid w:val="00A56207"/>
    <w:rsid w:val="00A56F79"/>
    <w:rsid w:val="00A577D5"/>
    <w:rsid w:val="00A7004F"/>
    <w:rsid w:val="00A7036A"/>
    <w:rsid w:val="00A70B89"/>
    <w:rsid w:val="00A759B2"/>
    <w:rsid w:val="00A80F61"/>
    <w:rsid w:val="00A82268"/>
    <w:rsid w:val="00A84B53"/>
    <w:rsid w:val="00A85169"/>
    <w:rsid w:val="00A8596B"/>
    <w:rsid w:val="00A875B9"/>
    <w:rsid w:val="00A87724"/>
    <w:rsid w:val="00A901BF"/>
    <w:rsid w:val="00A91DA9"/>
    <w:rsid w:val="00A933EC"/>
    <w:rsid w:val="00AA0230"/>
    <w:rsid w:val="00AA08C1"/>
    <w:rsid w:val="00AA7CCD"/>
    <w:rsid w:val="00AB2549"/>
    <w:rsid w:val="00AB5B49"/>
    <w:rsid w:val="00AB6628"/>
    <w:rsid w:val="00AB7AF9"/>
    <w:rsid w:val="00AD6AEC"/>
    <w:rsid w:val="00AD7FB8"/>
    <w:rsid w:val="00AE0506"/>
    <w:rsid w:val="00AE2928"/>
    <w:rsid w:val="00AE5753"/>
    <w:rsid w:val="00AF12C1"/>
    <w:rsid w:val="00AF2D49"/>
    <w:rsid w:val="00B076ED"/>
    <w:rsid w:val="00B07B4A"/>
    <w:rsid w:val="00B11992"/>
    <w:rsid w:val="00B33FFA"/>
    <w:rsid w:val="00B34E17"/>
    <w:rsid w:val="00B35891"/>
    <w:rsid w:val="00B40EA3"/>
    <w:rsid w:val="00B56004"/>
    <w:rsid w:val="00B63730"/>
    <w:rsid w:val="00B63D15"/>
    <w:rsid w:val="00B75407"/>
    <w:rsid w:val="00B8242F"/>
    <w:rsid w:val="00B82FCF"/>
    <w:rsid w:val="00B8493B"/>
    <w:rsid w:val="00B87451"/>
    <w:rsid w:val="00B97586"/>
    <w:rsid w:val="00BA1EA8"/>
    <w:rsid w:val="00BA2CAD"/>
    <w:rsid w:val="00BA378E"/>
    <w:rsid w:val="00BA4558"/>
    <w:rsid w:val="00BA7256"/>
    <w:rsid w:val="00BA7A2D"/>
    <w:rsid w:val="00BB678C"/>
    <w:rsid w:val="00BC00AB"/>
    <w:rsid w:val="00BC5F2F"/>
    <w:rsid w:val="00BC6CF9"/>
    <w:rsid w:val="00BC7A1D"/>
    <w:rsid w:val="00BC7EC6"/>
    <w:rsid w:val="00BD0A87"/>
    <w:rsid w:val="00BD0F71"/>
    <w:rsid w:val="00BD1846"/>
    <w:rsid w:val="00BD4632"/>
    <w:rsid w:val="00BD77FD"/>
    <w:rsid w:val="00BE2D9B"/>
    <w:rsid w:val="00BE53FC"/>
    <w:rsid w:val="00BE5D4D"/>
    <w:rsid w:val="00BF210D"/>
    <w:rsid w:val="00BF2CCC"/>
    <w:rsid w:val="00BF4379"/>
    <w:rsid w:val="00BF567C"/>
    <w:rsid w:val="00BF690C"/>
    <w:rsid w:val="00BF69A0"/>
    <w:rsid w:val="00BF6FF2"/>
    <w:rsid w:val="00BF7D30"/>
    <w:rsid w:val="00C05EAE"/>
    <w:rsid w:val="00C10C9F"/>
    <w:rsid w:val="00C115B6"/>
    <w:rsid w:val="00C15EB7"/>
    <w:rsid w:val="00C1782A"/>
    <w:rsid w:val="00C20B06"/>
    <w:rsid w:val="00C24402"/>
    <w:rsid w:val="00C272C4"/>
    <w:rsid w:val="00C37F33"/>
    <w:rsid w:val="00C47C02"/>
    <w:rsid w:val="00C53B99"/>
    <w:rsid w:val="00C5491E"/>
    <w:rsid w:val="00C54AB0"/>
    <w:rsid w:val="00C551F8"/>
    <w:rsid w:val="00C63B42"/>
    <w:rsid w:val="00C66E03"/>
    <w:rsid w:val="00C70807"/>
    <w:rsid w:val="00C721C1"/>
    <w:rsid w:val="00C735C7"/>
    <w:rsid w:val="00C801AB"/>
    <w:rsid w:val="00C83DC0"/>
    <w:rsid w:val="00C84BDB"/>
    <w:rsid w:val="00C856BC"/>
    <w:rsid w:val="00C92630"/>
    <w:rsid w:val="00C93EA9"/>
    <w:rsid w:val="00C96035"/>
    <w:rsid w:val="00C978B2"/>
    <w:rsid w:val="00CA3FD7"/>
    <w:rsid w:val="00CA4ED9"/>
    <w:rsid w:val="00CB20A1"/>
    <w:rsid w:val="00CB4B20"/>
    <w:rsid w:val="00CC36DF"/>
    <w:rsid w:val="00CC438E"/>
    <w:rsid w:val="00CC7DE8"/>
    <w:rsid w:val="00CE14BD"/>
    <w:rsid w:val="00CE27FD"/>
    <w:rsid w:val="00CE2B80"/>
    <w:rsid w:val="00CE2DB3"/>
    <w:rsid w:val="00CF0503"/>
    <w:rsid w:val="00D00DEE"/>
    <w:rsid w:val="00D112C0"/>
    <w:rsid w:val="00D12A0B"/>
    <w:rsid w:val="00D15450"/>
    <w:rsid w:val="00D2286A"/>
    <w:rsid w:val="00D2464A"/>
    <w:rsid w:val="00D24BAF"/>
    <w:rsid w:val="00D26A62"/>
    <w:rsid w:val="00D27460"/>
    <w:rsid w:val="00D27D8B"/>
    <w:rsid w:val="00D30B8C"/>
    <w:rsid w:val="00D32630"/>
    <w:rsid w:val="00D33B75"/>
    <w:rsid w:val="00D37D4E"/>
    <w:rsid w:val="00D40DED"/>
    <w:rsid w:val="00D44CBF"/>
    <w:rsid w:val="00D46C30"/>
    <w:rsid w:val="00D503AD"/>
    <w:rsid w:val="00D525AE"/>
    <w:rsid w:val="00D56224"/>
    <w:rsid w:val="00D604E7"/>
    <w:rsid w:val="00D612AB"/>
    <w:rsid w:val="00D62A9E"/>
    <w:rsid w:val="00D64104"/>
    <w:rsid w:val="00D67EFA"/>
    <w:rsid w:val="00D71DFD"/>
    <w:rsid w:val="00D7288C"/>
    <w:rsid w:val="00D73B32"/>
    <w:rsid w:val="00D74B18"/>
    <w:rsid w:val="00D751C0"/>
    <w:rsid w:val="00D815DA"/>
    <w:rsid w:val="00D8256B"/>
    <w:rsid w:val="00DA225F"/>
    <w:rsid w:val="00DA22EF"/>
    <w:rsid w:val="00DA449A"/>
    <w:rsid w:val="00DA560C"/>
    <w:rsid w:val="00DA7C99"/>
    <w:rsid w:val="00DC3D99"/>
    <w:rsid w:val="00DD37FB"/>
    <w:rsid w:val="00DE031D"/>
    <w:rsid w:val="00DE62F7"/>
    <w:rsid w:val="00DF0D9B"/>
    <w:rsid w:val="00DF4CBC"/>
    <w:rsid w:val="00DF5357"/>
    <w:rsid w:val="00DF74A7"/>
    <w:rsid w:val="00E030C2"/>
    <w:rsid w:val="00E034B3"/>
    <w:rsid w:val="00E03D1B"/>
    <w:rsid w:val="00E041D7"/>
    <w:rsid w:val="00E135F6"/>
    <w:rsid w:val="00E166D2"/>
    <w:rsid w:val="00E24355"/>
    <w:rsid w:val="00E26C57"/>
    <w:rsid w:val="00E325BC"/>
    <w:rsid w:val="00E331BA"/>
    <w:rsid w:val="00E344DF"/>
    <w:rsid w:val="00E357B6"/>
    <w:rsid w:val="00E44324"/>
    <w:rsid w:val="00E45C0A"/>
    <w:rsid w:val="00E463C7"/>
    <w:rsid w:val="00E46D0F"/>
    <w:rsid w:val="00E52F24"/>
    <w:rsid w:val="00E53FD7"/>
    <w:rsid w:val="00E61999"/>
    <w:rsid w:val="00E61C82"/>
    <w:rsid w:val="00E61E7A"/>
    <w:rsid w:val="00E62302"/>
    <w:rsid w:val="00E67EFB"/>
    <w:rsid w:val="00E927B7"/>
    <w:rsid w:val="00EB000A"/>
    <w:rsid w:val="00EB0F83"/>
    <w:rsid w:val="00EB1740"/>
    <w:rsid w:val="00EB2FC9"/>
    <w:rsid w:val="00EB3F63"/>
    <w:rsid w:val="00EB5498"/>
    <w:rsid w:val="00EC13EB"/>
    <w:rsid w:val="00EC384A"/>
    <w:rsid w:val="00EC49D8"/>
    <w:rsid w:val="00ED31FD"/>
    <w:rsid w:val="00ED3718"/>
    <w:rsid w:val="00ED70A6"/>
    <w:rsid w:val="00EE4B9C"/>
    <w:rsid w:val="00EF3F8C"/>
    <w:rsid w:val="00F02B93"/>
    <w:rsid w:val="00F04183"/>
    <w:rsid w:val="00F04914"/>
    <w:rsid w:val="00F10049"/>
    <w:rsid w:val="00F14081"/>
    <w:rsid w:val="00F15AF5"/>
    <w:rsid w:val="00F20FAD"/>
    <w:rsid w:val="00F21D2C"/>
    <w:rsid w:val="00F23816"/>
    <w:rsid w:val="00F24894"/>
    <w:rsid w:val="00F24A6D"/>
    <w:rsid w:val="00F34BB7"/>
    <w:rsid w:val="00F35BDD"/>
    <w:rsid w:val="00F379B6"/>
    <w:rsid w:val="00F52FFA"/>
    <w:rsid w:val="00F55CC9"/>
    <w:rsid w:val="00F56E0F"/>
    <w:rsid w:val="00F64CF5"/>
    <w:rsid w:val="00F65ED5"/>
    <w:rsid w:val="00F66A95"/>
    <w:rsid w:val="00F6720B"/>
    <w:rsid w:val="00F71D24"/>
    <w:rsid w:val="00F72A26"/>
    <w:rsid w:val="00F76872"/>
    <w:rsid w:val="00F82ADE"/>
    <w:rsid w:val="00F843CA"/>
    <w:rsid w:val="00F8492D"/>
    <w:rsid w:val="00F87024"/>
    <w:rsid w:val="00F93C99"/>
    <w:rsid w:val="00FA1932"/>
    <w:rsid w:val="00FA262E"/>
    <w:rsid w:val="00FA3449"/>
    <w:rsid w:val="00FB08DD"/>
    <w:rsid w:val="00FB5489"/>
    <w:rsid w:val="00FC474D"/>
    <w:rsid w:val="00FC4E86"/>
    <w:rsid w:val="00FD10FB"/>
    <w:rsid w:val="00FD2A18"/>
    <w:rsid w:val="00FF26C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331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s-MX" w:eastAsia="es-MX"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7161"/>
    <w:pPr>
      <w:spacing w:after="200" w:line="360" w:lineRule="auto"/>
      <w:ind w:firstLine="706"/>
      <w:jc w:val="both"/>
    </w:pPr>
    <w:rPr>
      <w:rFonts w:ascii="Arial" w:hAnsi="Arial"/>
      <w:sz w:val="24"/>
      <w:szCs w:val="22"/>
      <w:lang w:eastAsia="en-US"/>
    </w:rPr>
  </w:style>
  <w:style w:type="paragraph" w:styleId="Ttulo1">
    <w:name w:val="heading 1"/>
    <w:basedOn w:val="Normal"/>
    <w:next w:val="Normal"/>
    <w:link w:val="Ttulo1Car"/>
    <w:uiPriority w:val="2"/>
    <w:qFormat/>
    <w:rsid w:val="009F2102"/>
    <w:pPr>
      <w:keepNext/>
      <w:keepLines/>
      <w:pageBreakBefore/>
      <w:numPr>
        <w:numId w:val="33"/>
      </w:numPr>
      <w:spacing w:before="360" w:after="360"/>
      <w:jc w:val="left"/>
      <w:outlineLvl w:val="0"/>
    </w:pPr>
    <w:rPr>
      <w:rFonts w:eastAsia="Times New Roman"/>
      <w:b/>
      <w:bCs/>
      <w:caps/>
      <w:spacing w:val="5"/>
      <w:sz w:val="28"/>
      <w:szCs w:val="28"/>
    </w:rPr>
  </w:style>
  <w:style w:type="paragraph" w:styleId="Ttulo2">
    <w:name w:val="heading 2"/>
    <w:basedOn w:val="Normal"/>
    <w:next w:val="Normal"/>
    <w:link w:val="Ttulo2Car"/>
    <w:uiPriority w:val="3"/>
    <w:qFormat/>
    <w:rsid w:val="001807F6"/>
    <w:pPr>
      <w:keepNext/>
      <w:keepLines/>
      <w:numPr>
        <w:ilvl w:val="1"/>
        <w:numId w:val="33"/>
      </w:numPr>
      <w:spacing w:before="240" w:after="240"/>
      <w:jc w:val="left"/>
      <w:outlineLvl w:val="1"/>
    </w:pPr>
    <w:rPr>
      <w:rFonts w:eastAsia="Times New Roman"/>
      <w:b/>
      <w:bCs/>
      <w:iCs/>
      <w:caps/>
      <w:spacing w:val="5"/>
      <w:sz w:val="28"/>
      <w:szCs w:val="28"/>
    </w:rPr>
  </w:style>
  <w:style w:type="paragraph" w:styleId="Ttulo3">
    <w:name w:val="heading 3"/>
    <w:basedOn w:val="Normal"/>
    <w:next w:val="Normal"/>
    <w:link w:val="Ttulo3Car"/>
    <w:uiPriority w:val="5"/>
    <w:qFormat/>
    <w:rsid w:val="009F4574"/>
    <w:pPr>
      <w:keepNext/>
      <w:keepLines/>
      <w:numPr>
        <w:ilvl w:val="2"/>
        <w:numId w:val="33"/>
      </w:numPr>
      <w:spacing w:before="240" w:after="240"/>
      <w:jc w:val="left"/>
      <w:outlineLvl w:val="2"/>
    </w:pPr>
    <w:rPr>
      <w:rFonts w:eastAsia="Times New Roman"/>
      <w:b/>
      <w:bCs/>
      <w:spacing w:val="5"/>
      <w:sz w:val="28"/>
      <w:szCs w:val="26"/>
    </w:rPr>
  </w:style>
  <w:style w:type="paragraph" w:styleId="Ttulo4">
    <w:name w:val="heading 4"/>
    <w:basedOn w:val="Normal"/>
    <w:next w:val="Normal"/>
    <w:link w:val="Ttulo4Car"/>
    <w:uiPriority w:val="9"/>
    <w:semiHidden/>
    <w:unhideWhenUsed/>
    <w:qFormat/>
    <w:rsid w:val="00D2286A"/>
    <w:pPr>
      <w:keepNext/>
      <w:keepLines/>
      <w:numPr>
        <w:ilvl w:val="3"/>
        <w:numId w:val="33"/>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1550A3"/>
    <w:pPr>
      <w:keepNext/>
      <w:keepLines/>
      <w:numPr>
        <w:ilvl w:val="4"/>
        <w:numId w:val="33"/>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1550A3"/>
    <w:pPr>
      <w:keepNext/>
      <w:keepLines/>
      <w:numPr>
        <w:ilvl w:val="5"/>
        <w:numId w:val="33"/>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1550A3"/>
    <w:pPr>
      <w:keepNext/>
      <w:keepLines/>
      <w:numPr>
        <w:ilvl w:val="6"/>
        <w:numId w:val="33"/>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1550A3"/>
    <w:pPr>
      <w:keepNext/>
      <w:keepLines/>
      <w:numPr>
        <w:ilvl w:val="7"/>
        <w:numId w:val="33"/>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1550A3"/>
    <w:pPr>
      <w:keepNext/>
      <w:keepLines/>
      <w:numPr>
        <w:ilvl w:val="8"/>
        <w:numId w:val="3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D45F3"/>
    <w:pPr>
      <w:tabs>
        <w:tab w:val="center" w:pos="4680"/>
        <w:tab w:val="right" w:pos="9360"/>
      </w:tabs>
      <w:spacing w:after="0" w:line="240" w:lineRule="auto"/>
    </w:pPr>
  </w:style>
  <w:style w:type="character" w:customStyle="1" w:styleId="EncabezadoCar">
    <w:name w:val="Encabezado Car"/>
    <w:link w:val="Encabezado"/>
    <w:uiPriority w:val="99"/>
    <w:rsid w:val="000D45F3"/>
    <w:rPr>
      <w:rFonts w:ascii="Arial" w:eastAsia="Calibri" w:hAnsi="Arial" w:cs="Times New Roman"/>
      <w:noProof/>
      <w:sz w:val="24"/>
    </w:rPr>
  </w:style>
  <w:style w:type="paragraph" w:styleId="Piedepgina">
    <w:name w:val="footer"/>
    <w:basedOn w:val="Normal"/>
    <w:link w:val="PiedepginaCar"/>
    <w:uiPriority w:val="99"/>
    <w:unhideWhenUsed/>
    <w:rsid w:val="000D45F3"/>
    <w:pPr>
      <w:tabs>
        <w:tab w:val="center" w:pos="4680"/>
        <w:tab w:val="right" w:pos="9360"/>
      </w:tabs>
      <w:spacing w:after="0" w:line="240" w:lineRule="auto"/>
    </w:pPr>
  </w:style>
  <w:style w:type="character" w:customStyle="1" w:styleId="PiedepginaCar">
    <w:name w:val="Pie de página Car"/>
    <w:link w:val="Piedepgina"/>
    <w:uiPriority w:val="99"/>
    <w:rsid w:val="000D45F3"/>
    <w:rPr>
      <w:rFonts w:ascii="Times New Roman" w:eastAsia="Calibri" w:hAnsi="Times New Roman" w:cs="Times New Roman"/>
      <w:noProof/>
      <w:sz w:val="24"/>
    </w:rPr>
  </w:style>
  <w:style w:type="paragraph" w:customStyle="1" w:styleId="T-Encabezado">
    <w:name w:val="T-Encabezado"/>
    <w:basedOn w:val="Encabezado"/>
    <w:link w:val="T-EncabezadoCar"/>
    <w:uiPriority w:val="9"/>
    <w:qFormat/>
    <w:rsid w:val="000D45F3"/>
    <w:pPr>
      <w:spacing w:before="100" w:after="100"/>
      <w:outlineLvl w:val="0"/>
    </w:pPr>
    <w:rPr>
      <w:rFonts w:ascii="Times New Roman" w:hAnsi="Times New Roman"/>
      <w:sz w:val="16"/>
      <w:szCs w:val="16"/>
    </w:rPr>
  </w:style>
  <w:style w:type="character" w:customStyle="1" w:styleId="T-EncabezadoCar">
    <w:name w:val="T-Encabezado Car"/>
    <w:link w:val="T-Encabezado"/>
    <w:uiPriority w:val="9"/>
    <w:rsid w:val="007574BC"/>
    <w:rPr>
      <w:rFonts w:ascii="Times New Roman" w:hAnsi="Times New Roman"/>
      <w:noProof/>
      <w:sz w:val="16"/>
      <w:szCs w:val="16"/>
      <w:lang w:eastAsia="en-US"/>
    </w:rPr>
  </w:style>
  <w:style w:type="paragraph" w:styleId="Textodeglobo">
    <w:name w:val="Balloon Text"/>
    <w:basedOn w:val="Normal"/>
    <w:link w:val="TextodegloboCar"/>
    <w:uiPriority w:val="99"/>
    <w:semiHidden/>
    <w:unhideWhenUsed/>
    <w:rsid w:val="000D45F3"/>
    <w:pPr>
      <w:spacing w:after="0" w:line="240" w:lineRule="auto"/>
    </w:pPr>
    <w:rPr>
      <w:rFonts w:ascii="Tahoma" w:hAnsi="Tahoma" w:cs="Tahoma"/>
      <w:sz w:val="16"/>
      <w:szCs w:val="16"/>
    </w:rPr>
  </w:style>
  <w:style w:type="character" w:customStyle="1" w:styleId="TextodegloboCar">
    <w:name w:val="Texto de globo Car"/>
    <w:link w:val="Textodeglobo"/>
    <w:uiPriority w:val="99"/>
    <w:semiHidden/>
    <w:rsid w:val="000D45F3"/>
    <w:rPr>
      <w:rFonts w:ascii="Tahoma" w:eastAsia="Calibri" w:hAnsi="Tahoma" w:cs="Tahoma"/>
      <w:noProof/>
      <w:sz w:val="16"/>
      <w:szCs w:val="16"/>
    </w:rPr>
  </w:style>
  <w:style w:type="character" w:styleId="Refdecomentario">
    <w:name w:val="annotation reference"/>
    <w:uiPriority w:val="99"/>
    <w:semiHidden/>
    <w:unhideWhenUsed/>
    <w:rsid w:val="00257237"/>
    <w:rPr>
      <w:sz w:val="16"/>
      <w:szCs w:val="16"/>
    </w:rPr>
  </w:style>
  <w:style w:type="paragraph" w:styleId="Textocomentario">
    <w:name w:val="annotation text"/>
    <w:basedOn w:val="Normal"/>
    <w:link w:val="TextocomentarioCar"/>
    <w:uiPriority w:val="99"/>
    <w:semiHidden/>
    <w:unhideWhenUsed/>
    <w:rsid w:val="00257237"/>
    <w:pPr>
      <w:spacing w:line="240" w:lineRule="auto"/>
    </w:pPr>
    <w:rPr>
      <w:sz w:val="20"/>
      <w:szCs w:val="20"/>
    </w:rPr>
  </w:style>
  <w:style w:type="character" w:customStyle="1" w:styleId="TextocomentarioCar">
    <w:name w:val="Texto comentario Car"/>
    <w:link w:val="Textocomentario"/>
    <w:uiPriority w:val="99"/>
    <w:semiHidden/>
    <w:rsid w:val="00257237"/>
    <w:rPr>
      <w:rFonts w:ascii="Times New Roman" w:eastAsia="Calibri" w:hAnsi="Times New Roman" w:cs="Times New Roman"/>
      <w:noProof/>
      <w:sz w:val="20"/>
      <w:szCs w:val="20"/>
    </w:rPr>
  </w:style>
  <w:style w:type="paragraph" w:styleId="Asuntodelcomentario">
    <w:name w:val="annotation subject"/>
    <w:basedOn w:val="Textocomentario"/>
    <w:next w:val="Textocomentario"/>
    <w:link w:val="AsuntodelcomentarioCar"/>
    <w:uiPriority w:val="99"/>
    <w:semiHidden/>
    <w:unhideWhenUsed/>
    <w:rsid w:val="00257237"/>
    <w:rPr>
      <w:b/>
      <w:bCs/>
    </w:rPr>
  </w:style>
  <w:style w:type="character" w:customStyle="1" w:styleId="AsuntodelcomentarioCar">
    <w:name w:val="Asunto del comentario Car"/>
    <w:link w:val="Asuntodelcomentario"/>
    <w:uiPriority w:val="99"/>
    <w:semiHidden/>
    <w:rsid w:val="00257237"/>
    <w:rPr>
      <w:rFonts w:ascii="Times New Roman" w:eastAsia="Calibri" w:hAnsi="Times New Roman" w:cs="Times New Roman"/>
      <w:b/>
      <w:bCs/>
      <w:noProof/>
      <w:sz w:val="20"/>
      <w:szCs w:val="20"/>
    </w:rPr>
  </w:style>
  <w:style w:type="character" w:customStyle="1" w:styleId="Ttulo1Car">
    <w:name w:val="Título 1 Car"/>
    <w:link w:val="Ttulo1"/>
    <w:uiPriority w:val="2"/>
    <w:rsid w:val="009F2102"/>
    <w:rPr>
      <w:rFonts w:ascii="Arial" w:eastAsia="Times New Roman" w:hAnsi="Arial"/>
      <w:b/>
      <w:bCs/>
      <w:caps/>
      <w:spacing w:val="5"/>
      <w:sz w:val="28"/>
      <w:szCs w:val="28"/>
      <w:lang w:eastAsia="en-US"/>
    </w:rPr>
  </w:style>
  <w:style w:type="paragraph" w:styleId="TDC1">
    <w:name w:val="toc 1"/>
    <w:basedOn w:val="Normal"/>
    <w:next w:val="Normal"/>
    <w:autoRedefine/>
    <w:uiPriority w:val="39"/>
    <w:unhideWhenUsed/>
    <w:rsid w:val="00C05EAE"/>
    <w:pPr>
      <w:tabs>
        <w:tab w:val="right" w:leader="dot" w:pos="8828"/>
      </w:tabs>
      <w:spacing w:after="100"/>
      <w:ind w:firstLine="0"/>
    </w:pPr>
  </w:style>
  <w:style w:type="character" w:styleId="Hipervnculo">
    <w:name w:val="Hyperlink"/>
    <w:uiPriority w:val="99"/>
    <w:unhideWhenUsed/>
    <w:rsid w:val="00257237"/>
    <w:rPr>
      <w:color w:val="0000FF"/>
      <w:u w:val="single"/>
    </w:rPr>
  </w:style>
  <w:style w:type="paragraph" w:styleId="TDC2">
    <w:name w:val="toc 2"/>
    <w:basedOn w:val="Normal"/>
    <w:next w:val="Normal"/>
    <w:autoRedefine/>
    <w:uiPriority w:val="39"/>
    <w:unhideWhenUsed/>
    <w:rsid w:val="00257237"/>
    <w:pPr>
      <w:spacing w:after="100"/>
      <w:ind w:left="240"/>
    </w:pPr>
  </w:style>
  <w:style w:type="paragraph" w:styleId="TDC3">
    <w:name w:val="toc 3"/>
    <w:basedOn w:val="Normal"/>
    <w:next w:val="Normal"/>
    <w:autoRedefine/>
    <w:uiPriority w:val="39"/>
    <w:unhideWhenUsed/>
    <w:rsid w:val="00257237"/>
    <w:pPr>
      <w:spacing w:after="100"/>
      <w:ind w:left="480"/>
    </w:pPr>
  </w:style>
  <w:style w:type="paragraph" w:styleId="TtulodeTDC">
    <w:name w:val="TOC Heading"/>
    <w:basedOn w:val="Ttulo1"/>
    <w:next w:val="Normal"/>
    <w:uiPriority w:val="39"/>
    <w:unhideWhenUsed/>
    <w:qFormat/>
    <w:rsid w:val="00257237"/>
    <w:pPr>
      <w:outlineLvl w:val="9"/>
    </w:pPr>
    <w:rPr>
      <w:rFonts w:ascii="Cambria" w:hAnsi="Cambria"/>
      <w:color w:val="365F91"/>
      <w:lang w:val="es-ES"/>
    </w:rPr>
  </w:style>
  <w:style w:type="paragraph" w:styleId="Tabladeilustraciones">
    <w:name w:val="table of figures"/>
    <w:aliases w:val="Tabla ilustraciones"/>
    <w:basedOn w:val="Normal"/>
    <w:next w:val="Normal"/>
    <w:uiPriority w:val="6"/>
    <w:qFormat/>
    <w:rsid w:val="00D815DA"/>
    <w:pPr>
      <w:spacing w:after="0"/>
      <w:jc w:val="center"/>
    </w:pPr>
    <w:rPr>
      <w:b/>
      <w:sz w:val="20"/>
    </w:rPr>
  </w:style>
  <w:style w:type="paragraph" w:styleId="Prrafodelista">
    <w:name w:val="List Paragraph"/>
    <w:basedOn w:val="Normal"/>
    <w:uiPriority w:val="34"/>
    <w:qFormat/>
    <w:rsid w:val="000F6B78"/>
    <w:pPr>
      <w:ind w:left="720"/>
      <w:contextualSpacing/>
    </w:pPr>
  </w:style>
  <w:style w:type="paragraph" w:styleId="Ttulo">
    <w:name w:val="Title"/>
    <w:basedOn w:val="Normal"/>
    <w:next w:val="Normal"/>
    <w:link w:val="TtuloCar"/>
    <w:uiPriority w:val="10"/>
    <w:qFormat/>
    <w:rsid w:val="00796141"/>
    <w:pPr>
      <w:spacing w:before="240" w:after="60"/>
      <w:jc w:val="center"/>
      <w:outlineLvl w:val="0"/>
    </w:pPr>
    <w:rPr>
      <w:rFonts w:ascii="Cambria" w:eastAsia="Times New Roman" w:hAnsi="Cambria"/>
      <w:b/>
      <w:bCs/>
      <w:kern w:val="28"/>
      <w:sz w:val="32"/>
      <w:szCs w:val="32"/>
    </w:rPr>
  </w:style>
  <w:style w:type="character" w:customStyle="1" w:styleId="TtuloCar">
    <w:name w:val="Título Car"/>
    <w:link w:val="Ttulo"/>
    <w:uiPriority w:val="10"/>
    <w:rsid w:val="00796141"/>
    <w:rPr>
      <w:rFonts w:ascii="Cambria" w:eastAsia="Times New Roman" w:hAnsi="Cambria" w:cs="Times New Roman"/>
      <w:b/>
      <w:bCs/>
      <w:noProof/>
      <w:kern w:val="28"/>
      <w:sz w:val="32"/>
      <w:szCs w:val="32"/>
      <w:lang w:eastAsia="en-US"/>
    </w:rPr>
  </w:style>
  <w:style w:type="character" w:customStyle="1" w:styleId="Ttulo2Car">
    <w:name w:val="Título 2 Car"/>
    <w:link w:val="Ttulo2"/>
    <w:uiPriority w:val="3"/>
    <w:rsid w:val="001807F6"/>
    <w:rPr>
      <w:rFonts w:ascii="Arial" w:eastAsia="Times New Roman" w:hAnsi="Arial"/>
      <w:b/>
      <w:bCs/>
      <w:iCs/>
      <w:caps/>
      <w:spacing w:val="5"/>
      <w:sz w:val="28"/>
      <w:szCs w:val="28"/>
      <w:lang w:eastAsia="en-US"/>
    </w:rPr>
  </w:style>
  <w:style w:type="character" w:customStyle="1" w:styleId="Ttulo3Car">
    <w:name w:val="Título 3 Car"/>
    <w:link w:val="Ttulo3"/>
    <w:uiPriority w:val="5"/>
    <w:rsid w:val="009F4574"/>
    <w:rPr>
      <w:rFonts w:ascii="Arial" w:eastAsia="Times New Roman" w:hAnsi="Arial"/>
      <w:b/>
      <w:bCs/>
      <w:spacing w:val="5"/>
      <w:sz w:val="28"/>
      <w:szCs w:val="26"/>
      <w:lang w:eastAsia="en-US"/>
    </w:rPr>
  </w:style>
  <w:style w:type="paragraph" w:styleId="Subttulo">
    <w:name w:val="Subtitle"/>
    <w:basedOn w:val="Normal"/>
    <w:next w:val="Normal"/>
    <w:link w:val="SubttuloCar"/>
    <w:uiPriority w:val="11"/>
    <w:qFormat/>
    <w:rsid w:val="003E12E2"/>
    <w:pPr>
      <w:spacing w:after="60"/>
      <w:jc w:val="center"/>
      <w:outlineLvl w:val="1"/>
    </w:pPr>
    <w:rPr>
      <w:rFonts w:ascii="Cambria" w:eastAsia="Times New Roman" w:hAnsi="Cambria"/>
      <w:szCs w:val="24"/>
    </w:rPr>
  </w:style>
  <w:style w:type="character" w:customStyle="1" w:styleId="SubttuloCar">
    <w:name w:val="Subtítulo Car"/>
    <w:link w:val="Subttulo"/>
    <w:uiPriority w:val="11"/>
    <w:rsid w:val="003E12E2"/>
    <w:rPr>
      <w:rFonts w:ascii="Cambria" w:eastAsia="Times New Roman" w:hAnsi="Cambria" w:cs="Times New Roman"/>
      <w:noProof/>
      <w:sz w:val="24"/>
      <w:szCs w:val="24"/>
      <w:lang w:eastAsia="en-US"/>
    </w:rPr>
  </w:style>
  <w:style w:type="paragraph" w:customStyle="1" w:styleId="Fuenteimagenes">
    <w:name w:val="Fuente imagenes"/>
    <w:basedOn w:val="Normal"/>
    <w:uiPriority w:val="8"/>
    <w:qFormat/>
    <w:rsid w:val="00A01804"/>
    <w:pPr>
      <w:spacing w:before="120"/>
      <w:ind w:firstLine="0"/>
      <w:jc w:val="center"/>
    </w:pPr>
    <w:rPr>
      <w:b/>
      <w:sz w:val="20"/>
    </w:rPr>
  </w:style>
  <w:style w:type="character" w:customStyle="1" w:styleId="Ttulo4Car">
    <w:name w:val="Título 4 Car"/>
    <w:basedOn w:val="Fuentedeprrafopredeter"/>
    <w:link w:val="Ttulo4"/>
    <w:uiPriority w:val="9"/>
    <w:semiHidden/>
    <w:rsid w:val="00D2286A"/>
    <w:rPr>
      <w:rFonts w:asciiTheme="majorHAnsi" w:eastAsiaTheme="majorEastAsia" w:hAnsiTheme="majorHAnsi" w:cstheme="majorBidi"/>
      <w:b/>
      <w:bCs/>
      <w:i/>
      <w:iCs/>
      <w:color w:val="4F81BD" w:themeColor="accent1"/>
      <w:sz w:val="24"/>
      <w:szCs w:val="22"/>
      <w:lang w:eastAsia="en-US"/>
    </w:rPr>
  </w:style>
  <w:style w:type="character" w:customStyle="1" w:styleId="Ttulo5Car">
    <w:name w:val="Título 5 Car"/>
    <w:basedOn w:val="Fuentedeprrafopredeter"/>
    <w:link w:val="Ttulo5"/>
    <w:uiPriority w:val="9"/>
    <w:semiHidden/>
    <w:rsid w:val="001550A3"/>
    <w:rPr>
      <w:rFonts w:asciiTheme="majorHAnsi" w:eastAsiaTheme="majorEastAsia" w:hAnsiTheme="majorHAnsi" w:cstheme="majorBidi"/>
      <w:color w:val="243F60" w:themeColor="accent1" w:themeShade="7F"/>
      <w:sz w:val="24"/>
      <w:szCs w:val="22"/>
      <w:lang w:eastAsia="en-US"/>
    </w:rPr>
  </w:style>
  <w:style w:type="character" w:customStyle="1" w:styleId="Ttulo6Car">
    <w:name w:val="Título 6 Car"/>
    <w:basedOn w:val="Fuentedeprrafopredeter"/>
    <w:link w:val="Ttulo6"/>
    <w:uiPriority w:val="9"/>
    <w:semiHidden/>
    <w:rsid w:val="001550A3"/>
    <w:rPr>
      <w:rFonts w:asciiTheme="majorHAnsi" w:eastAsiaTheme="majorEastAsia" w:hAnsiTheme="majorHAnsi" w:cstheme="majorBidi"/>
      <w:i/>
      <w:iCs/>
      <w:color w:val="243F60" w:themeColor="accent1" w:themeShade="7F"/>
      <w:sz w:val="24"/>
      <w:szCs w:val="22"/>
      <w:lang w:eastAsia="en-US"/>
    </w:rPr>
  </w:style>
  <w:style w:type="character" w:customStyle="1" w:styleId="Ttulo7Car">
    <w:name w:val="Título 7 Car"/>
    <w:basedOn w:val="Fuentedeprrafopredeter"/>
    <w:link w:val="Ttulo7"/>
    <w:uiPriority w:val="9"/>
    <w:semiHidden/>
    <w:rsid w:val="001550A3"/>
    <w:rPr>
      <w:rFonts w:asciiTheme="majorHAnsi" w:eastAsiaTheme="majorEastAsia" w:hAnsiTheme="majorHAnsi" w:cstheme="majorBidi"/>
      <w:i/>
      <w:iCs/>
      <w:color w:val="404040" w:themeColor="text1" w:themeTint="BF"/>
      <w:sz w:val="24"/>
      <w:szCs w:val="22"/>
      <w:lang w:eastAsia="en-US"/>
    </w:rPr>
  </w:style>
  <w:style w:type="character" w:customStyle="1" w:styleId="Ttulo8Car">
    <w:name w:val="Título 8 Car"/>
    <w:basedOn w:val="Fuentedeprrafopredeter"/>
    <w:link w:val="Ttulo8"/>
    <w:uiPriority w:val="9"/>
    <w:semiHidden/>
    <w:rsid w:val="001550A3"/>
    <w:rPr>
      <w:rFonts w:asciiTheme="majorHAnsi" w:eastAsiaTheme="majorEastAsia" w:hAnsiTheme="majorHAnsi" w:cstheme="majorBidi"/>
      <w:color w:val="404040" w:themeColor="text1" w:themeTint="BF"/>
      <w:lang w:eastAsia="en-US"/>
    </w:rPr>
  </w:style>
  <w:style w:type="character" w:customStyle="1" w:styleId="Ttulo9Car">
    <w:name w:val="Título 9 Car"/>
    <w:basedOn w:val="Fuentedeprrafopredeter"/>
    <w:link w:val="Ttulo9"/>
    <w:uiPriority w:val="9"/>
    <w:semiHidden/>
    <w:rsid w:val="001550A3"/>
    <w:rPr>
      <w:rFonts w:asciiTheme="majorHAnsi" w:eastAsiaTheme="majorEastAsia" w:hAnsiTheme="majorHAnsi" w:cstheme="majorBidi"/>
      <w:i/>
      <w:iCs/>
      <w:color w:val="404040" w:themeColor="text1" w:themeTint="BF"/>
      <w:lang w:eastAsia="en-US"/>
    </w:rPr>
  </w:style>
  <w:style w:type="paragraph" w:customStyle="1" w:styleId="intenso">
    <w:name w:val="intenso"/>
    <w:basedOn w:val="Normal"/>
    <w:qFormat/>
    <w:rsid w:val="0036264C"/>
    <w:pPr>
      <w:spacing w:after="0" w:line="240" w:lineRule="auto"/>
      <w:ind w:firstLine="0"/>
      <w:jc w:val="center"/>
    </w:pPr>
    <w:rPr>
      <w:rFonts w:cs="Arial"/>
      <w:b/>
      <w:caps/>
      <w:szCs w:val="24"/>
    </w:rPr>
  </w:style>
  <w:style w:type="paragraph" w:customStyle="1" w:styleId="Nointenso">
    <w:name w:val="No intenso"/>
    <w:basedOn w:val="intenso"/>
    <w:qFormat/>
    <w:rsid w:val="0036264C"/>
    <w:pPr>
      <w:keepNext/>
      <w:keepLines/>
    </w:pPr>
    <w:rPr>
      <w:b w:val="0"/>
    </w:rPr>
  </w:style>
  <w:style w:type="paragraph" w:customStyle="1" w:styleId="intenso2">
    <w:name w:val="intenso2"/>
    <w:basedOn w:val="intenso"/>
    <w:qFormat/>
    <w:rsid w:val="00102783"/>
    <w:pPr>
      <w:keepNext/>
      <w:keepLines/>
      <w:spacing w:after="240" w:line="360" w:lineRule="auto"/>
    </w:pPr>
    <w:rPr>
      <w:lang w:val="es-ES"/>
    </w:rPr>
  </w:style>
  <w:style w:type="paragraph" w:customStyle="1" w:styleId="Nointenso2">
    <w:name w:val="No intenso2"/>
    <w:basedOn w:val="Nointenso"/>
    <w:qFormat/>
    <w:rsid w:val="00DF0D9B"/>
    <w:pPr>
      <w:spacing w:after="240" w:line="360" w:lineRule="auto"/>
    </w:pPr>
  </w:style>
  <w:style w:type="paragraph" w:styleId="Cita">
    <w:name w:val="Quote"/>
    <w:basedOn w:val="Normal"/>
    <w:next w:val="Normal"/>
    <w:link w:val="CitaCar"/>
    <w:uiPriority w:val="29"/>
    <w:qFormat/>
    <w:rsid w:val="00BD0A87"/>
    <w:pPr>
      <w:keepNext/>
      <w:keepLines/>
      <w:ind w:left="709" w:firstLine="0"/>
    </w:pPr>
    <w:rPr>
      <w:i/>
      <w:iCs/>
      <w:color w:val="000000" w:themeColor="text1"/>
    </w:rPr>
  </w:style>
  <w:style w:type="character" w:customStyle="1" w:styleId="CitaCar">
    <w:name w:val="Cita Car"/>
    <w:basedOn w:val="Fuentedeprrafopredeter"/>
    <w:link w:val="Cita"/>
    <w:uiPriority w:val="29"/>
    <w:rsid w:val="00BD0A87"/>
    <w:rPr>
      <w:rFonts w:ascii="Arial" w:hAnsi="Arial"/>
      <w:i/>
      <w:iCs/>
      <w:color w:val="000000" w:themeColor="text1"/>
      <w:sz w:val="24"/>
      <w:szCs w:val="22"/>
      <w:lang w:eastAsia="en-US"/>
    </w:rPr>
  </w:style>
  <w:style w:type="table" w:styleId="Tablaconcuadrcula">
    <w:name w:val="Table Grid"/>
    <w:basedOn w:val="Tablanormal"/>
    <w:uiPriority w:val="59"/>
    <w:rsid w:val="0085603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C24402"/>
    <w:pPr>
      <w:spacing w:line="360" w:lineRule="auto"/>
    </w:pPr>
    <w:rPr>
      <w:rFonts w:ascii="Arial" w:hAnsi="Arial"/>
      <w:color w:val="000000" w:themeColor="text1" w:themeShade="BF"/>
      <w:sz w:val="24"/>
    </w:rPr>
    <w:tblPr>
      <w:tblStyleRowBandSize w:val="1"/>
      <w:tblInd w:w="0" w:type="dxa"/>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blBorders>
      <w:tblCellMar>
        <w:top w:w="0" w:type="dxa"/>
        <w:left w:w="108" w:type="dxa"/>
        <w:bottom w:w="0" w:type="dxa"/>
        <w:right w:w="108" w:type="dxa"/>
      </w:tblCellMar>
    </w:tblPr>
    <w:tblStylePr w:type="firstRow">
      <w:pPr>
        <w:pageBreakBefore w:val="0"/>
        <w:suppressLineNumbers w:val="0"/>
        <w:suppressAutoHyphens w:val="0"/>
        <w:wordWrap/>
        <w:spacing w:beforeLines="0" w:before="120" w:beforeAutospacing="0" w:afterLines="0" w:after="120" w:afterAutospacing="0" w:line="360" w:lineRule="auto"/>
        <w:ind w:firstLineChars="0" w:firstLine="0"/>
        <w:jc w:val="center"/>
        <w:outlineLvl w:val="9"/>
      </w:pPr>
      <w:rPr>
        <w:rFonts w:ascii="Arial" w:hAnsi="Arial"/>
        <w:b/>
        <w:bCs/>
        <w:caps/>
        <w:smallCaps w:val="0"/>
        <w:strike w:val="0"/>
        <w:dstrike w:val="0"/>
        <w:vanish w:val="0"/>
        <w:color w:val="auto"/>
        <w:spacing w:val="0"/>
        <w:w w:val="100"/>
        <w:position w:val="0"/>
        <w:sz w:val="24"/>
        <w:u w:val="none"/>
        <w:vertAlign w:val="baseline"/>
        <w14:ligatures w14:val="none"/>
        <w14:numForm w14:val="default"/>
        <w14:numSpacing w14:val="default"/>
        <w14:stylisticSets/>
      </w:rPr>
      <w:tblPr/>
      <w:tcPr>
        <w:tcBorders>
          <w:top w:val="single" w:sz="8" w:space="0" w:color="D9D9D9" w:themeColor="background1" w:themeShade="D9"/>
          <w:left w:val="single" w:sz="8" w:space="0" w:color="D9D9D9" w:themeColor="background1" w:themeShade="D9"/>
          <w:bottom w:val="single" w:sz="12" w:space="0" w:color="A6A6A6" w:themeColor="background1" w:themeShade="A6"/>
          <w:right w:val="single" w:sz="8" w:space="0" w:color="D9D9D9" w:themeColor="background1" w:themeShade="D9"/>
          <w:insideH w:val="nil"/>
          <w:insideV w:val="nil"/>
        </w:tcBorders>
      </w:tcPr>
    </w:tblStylePr>
    <w:tblStylePr w:type="lastRow">
      <w:pPr>
        <w:wordWrap/>
        <w:spacing w:beforeLines="0" w:before="120" w:beforeAutospacing="0" w:afterLines="0" w:after="0" w:afterAutospacing="0" w:line="360" w:lineRule="auto"/>
        <w:ind w:firstLineChars="0" w:firstLine="0"/>
        <w:jc w:val="right"/>
        <w:outlineLvl w:val="9"/>
      </w:pPr>
      <w:rPr>
        <w:rFonts w:ascii="Arial" w:hAnsi="Arial"/>
        <w:b/>
        <w:bCs/>
        <w:caps/>
        <w:smallCaps w:val="0"/>
        <w:strike w:val="0"/>
        <w:dstrike w:val="0"/>
        <w:vanish w:val="0"/>
        <w:color w:val="auto"/>
        <w:spacing w:val="0"/>
        <w:w w:val="100"/>
        <w:position w:val="0"/>
        <w:sz w:val="24"/>
        <w:u w:val="none"/>
        <w:vertAlign w:val="baseline"/>
        <w14:ligatures w14:val="none"/>
        <w14:numForm w14:val="default"/>
        <w14:numSpacing w14:val="default"/>
        <w14:stylisticSets/>
      </w:rPr>
      <w:tblPr/>
      <w:tcPr>
        <w:tcBorders>
          <w:top w:val="single" w:sz="12" w:space="0" w:color="A6A6A6" w:themeColor="background1" w:themeShade="A6"/>
          <w:left w:val="single" w:sz="8" w:space="0" w:color="D9D9D9" w:themeColor="background1" w:themeShade="D9"/>
          <w:bottom w:val="single" w:sz="8" w:space="0" w:color="D9D9D9" w:themeColor="background1" w:themeShade="D9"/>
          <w:right w:val="single" w:sz="8" w:space="0" w:color="D9D9D9" w:themeColor="background1" w:themeShade="D9"/>
          <w:insideH w:val="nil"/>
          <w:insideV w:val="nil"/>
        </w:tcBorders>
      </w:tcPr>
    </w:tblStylePr>
    <w:tblStylePr w:type="firstCol">
      <w:rPr>
        <w:rFonts w:ascii="Arial" w:hAnsi="Arial"/>
        <w:b/>
        <w:bCs/>
        <w:sz w:val="24"/>
      </w:rPr>
    </w:tblStylePr>
    <w:tblStylePr w:type="lastCol">
      <w:rPr>
        <w:b/>
        <w:bCs/>
      </w:rPr>
    </w:tblStylePr>
    <w:tblStylePr w:type="band1Horz">
      <w:rPr>
        <w:rFonts w:ascii="Arial" w:hAnsi="Arial"/>
        <w:sz w:val="24"/>
      </w:rPr>
      <w:tblPr/>
      <w:tcPr>
        <w:shd w:val="clear" w:color="auto" w:fill="F2F2F2" w:themeFill="background1" w:themeFillShade="F2"/>
      </w:tcPr>
    </w:tblStylePr>
  </w:style>
  <w:style w:type="table" w:customStyle="1" w:styleId="Estilo1">
    <w:name w:val="Estilo1"/>
    <w:basedOn w:val="Tablanormal"/>
    <w:uiPriority w:val="99"/>
    <w:rsid w:val="00856034"/>
    <w:rPr>
      <w:rFonts w:ascii="Arial" w:hAnsi="Arial"/>
      <w:sz w:val="24"/>
    </w:rPr>
    <w:tblPr>
      <w:tblInd w:w="0" w:type="dxa"/>
      <w:tblCellMar>
        <w:top w:w="0" w:type="dxa"/>
        <w:left w:w="108" w:type="dxa"/>
        <w:bottom w:w="0" w:type="dxa"/>
        <w:right w:w="108" w:type="dxa"/>
      </w:tblCellMar>
    </w:tblPr>
    <w:tcPr>
      <w:shd w:val="clear" w:color="auto" w:fill="auto"/>
    </w:tcPr>
  </w:style>
  <w:style w:type="table" w:customStyle="1" w:styleId="Estilooo">
    <w:name w:val="Estilooo"/>
    <w:basedOn w:val="Tablanormal"/>
    <w:uiPriority w:val="99"/>
    <w:rsid w:val="00856034"/>
    <w:pPr>
      <w:spacing w:line="360" w:lineRule="auto"/>
    </w:pPr>
    <w:rPr>
      <w:rFonts w:ascii="Arial" w:hAnsi="Arial"/>
      <w:sz w:val="24"/>
    </w:rPr>
    <w:tblPr>
      <w:tblStyleRowBandSize w:val="1"/>
      <w:jc w:val="center"/>
      <w:tblInd w:w="0" w:type="dxa"/>
      <w:tblBorders>
        <w:top w:val="single" w:sz="12" w:space="0" w:color="D9D9D9" w:themeColor="background1" w:themeShade="D9"/>
        <w:left w:val="single" w:sz="12" w:space="0" w:color="D9D9D9" w:themeColor="background1" w:themeShade="D9"/>
        <w:bottom w:val="single" w:sz="12" w:space="0" w:color="D9D9D9" w:themeColor="background1" w:themeShade="D9"/>
        <w:right w:val="single" w:sz="12" w:space="0" w:color="D9D9D9" w:themeColor="background1" w:themeShade="D9"/>
      </w:tblBorders>
      <w:tblCellMar>
        <w:top w:w="0" w:type="dxa"/>
        <w:left w:w="108" w:type="dxa"/>
        <w:bottom w:w="0" w:type="dxa"/>
        <w:right w:w="108" w:type="dxa"/>
      </w:tblCellMar>
    </w:tblPr>
    <w:trPr>
      <w:jc w:val="center"/>
    </w:trPr>
    <w:tcPr>
      <w:vAlign w:val="center"/>
    </w:tcPr>
    <w:tblStylePr w:type="firstRow">
      <w:rPr>
        <w:rFonts w:ascii="Arial" w:hAnsi="Arial"/>
        <w:b/>
        <w:caps/>
        <w:smallCaps w:val="0"/>
        <w:strike w:val="0"/>
        <w:dstrike w:val="0"/>
        <w:vanish w:val="0"/>
        <w:color w:val="auto"/>
        <w:spacing w:val="0"/>
        <w:w w:val="100"/>
        <w:position w:val="0"/>
        <w:sz w:val="24"/>
        <w:u w:val="none"/>
        <w:vertAlign w:val="baseline"/>
        <w14:ligatures w14:val="none"/>
        <w14:numForm w14:val="default"/>
        <w14:numSpacing w14:val="default"/>
        <w14:stylisticSets/>
      </w:rPr>
      <w:tblPr/>
      <w:tcPr>
        <w:tcBorders>
          <w:top w:val="nil"/>
          <w:left w:val="nil"/>
          <w:bottom w:val="single" w:sz="12" w:space="0" w:color="A6A6A6" w:themeColor="background1" w:themeShade="A6"/>
          <w:right w:val="nil"/>
          <w:insideH w:val="nil"/>
          <w:insideV w:val="nil"/>
          <w:tl2br w:val="nil"/>
          <w:tr2bl w:val="nil"/>
        </w:tcBorders>
      </w:tcPr>
    </w:tblStylePr>
    <w:tblStylePr w:type="lastRow">
      <w:pPr>
        <w:jc w:val="right"/>
      </w:pPr>
      <w:rPr>
        <w:rFonts w:ascii="Arial" w:hAnsi="Arial"/>
        <w:b/>
        <w:sz w:val="24"/>
      </w:rPr>
    </w:tblStylePr>
    <w:tblStylePr w:type="firstCol">
      <w:rPr>
        <w:rFonts w:ascii="Arial" w:hAnsi="Arial"/>
        <w:b/>
        <w:sz w:val="24"/>
      </w:rPr>
    </w:tblStylePr>
    <w:tblStylePr w:type="band1Horz">
      <w:rPr>
        <w:rFonts w:ascii="Arial" w:hAnsi="Arial"/>
        <w:color w:val="auto"/>
        <w:sz w:val="24"/>
      </w:rPr>
      <w:tblPr/>
      <w:tcPr>
        <w:tcBorders>
          <w:top w:val="nil"/>
          <w:left w:val="nil"/>
          <w:bottom w:val="nil"/>
          <w:right w:val="nil"/>
          <w:insideH w:val="nil"/>
          <w:insideV w:val="nil"/>
          <w:tl2br w:val="nil"/>
          <w:tr2bl w:val="nil"/>
        </w:tcBorders>
        <w:shd w:val="clear" w:color="auto" w:fill="F2F2F2" w:themeFill="background1" w:themeFillShade="F2"/>
      </w:tcPr>
    </w:tblStylePr>
  </w:style>
  <w:style w:type="table" w:customStyle="1" w:styleId="Estiloooo">
    <w:name w:val="Estiloooo"/>
    <w:basedOn w:val="Tablanormal"/>
    <w:uiPriority w:val="99"/>
    <w:rsid w:val="000D69FA"/>
    <w:rPr>
      <w:rFonts w:ascii="Arial" w:hAnsi="Arial"/>
      <w:sz w:val="24"/>
    </w:rPr>
    <w:tblPr>
      <w:tblInd w:w="0" w:type="dxa"/>
      <w:tblCellMar>
        <w:top w:w="0" w:type="dxa"/>
        <w:left w:w="108" w:type="dxa"/>
        <w:bottom w:w="0" w:type="dxa"/>
        <w:right w:w="108" w:type="dxa"/>
      </w:tblCellMar>
    </w:tblPr>
  </w:style>
  <w:style w:type="table" w:customStyle="1" w:styleId="Style2">
    <w:name w:val="Style2"/>
    <w:basedOn w:val="Tablanormal"/>
    <w:uiPriority w:val="99"/>
    <w:rsid w:val="00C24402"/>
    <w:pPr>
      <w:spacing w:before="120" w:after="120" w:line="360" w:lineRule="auto"/>
    </w:pPr>
    <w:rPr>
      <w:rFonts w:ascii="Arial" w:hAnsi="Arial"/>
      <w:sz w:val="24"/>
      <w:szCs w:val="24"/>
      <w:lang w:val="ru-RU" w:eastAsia="ru-RU"/>
    </w:rPr>
    <w:tblPr>
      <w:tblStyleRowBandSize w:val="1"/>
      <w:jc w:val="center"/>
      <w:tblInd w:w="0" w:type="dxa"/>
      <w:tblBorders>
        <w:top w:val="single" w:sz="12" w:space="0" w:color="A6A6A6" w:themeColor="background1" w:themeShade="A6"/>
        <w:left w:val="single" w:sz="12" w:space="0" w:color="A6A6A6" w:themeColor="background1" w:themeShade="A6"/>
        <w:bottom w:val="single" w:sz="12" w:space="0" w:color="A6A6A6" w:themeColor="background1" w:themeShade="A6"/>
        <w:right w:val="single" w:sz="12" w:space="0" w:color="A6A6A6" w:themeColor="background1" w:themeShade="A6"/>
      </w:tblBorders>
      <w:tblCellMar>
        <w:top w:w="0" w:type="dxa"/>
        <w:left w:w="108" w:type="dxa"/>
        <w:bottom w:w="0" w:type="dxa"/>
        <w:right w:w="108" w:type="dxa"/>
      </w:tblCellMar>
    </w:tblPr>
    <w:trPr>
      <w:jc w:val="center"/>
    </w:trPr>
    <w:tcPr>
      <w:shd w:val="clear" w:color="auto" w:fill="auto"/>
      <w:vAlign w:val="center"/>
    </w:tcPr>
    <w:tblStylePr w:type="firstRow">
      <w:pPr>
        <w:wordWrap/>
        <w:spacing w:beforeLines="0" w:before="120" w:beforeAutospacing="0" w:afterLines="0" w:after="120" w:afterAutospacing="0" w:line="360" w:lineRule="auto"/>
        <w:ind w:firstLineChars="0" w:firstLine="0"/>
        <w:jc w:val="center"/>
      </w:pPr>
      <w:rPr>
        <w:rFonts w:ascii="Arial Bold" w:hAnsi="Arial Bold"/>
        <w:b/>
        <w:bCs/>
        <w:i w:val="0"/>
        <w:iCs w:val="0"/>
        <w:caps/>
        <w:smallCaps w:val="0"/>
        <w:strike w:val="0"/>
        <w:dstrike w:val="0"/>
        <w:vanish w:val="0"/>
        <w:color w:val="auto"/>
        <w:sz w:val="24"/>
        <w:szCs w:val="24"/>
        <w:vertAlign w:val="baseline"/>
      </w:rPr>
      <w:tblPr/>
      <w:tcPr>
        <w:tcBorders>
          <w:bottom w:val="single" w:sz="18" w:space="0" w:color="A6A6A6" w:themeColor="background1" w:themeShade="A6"/>
        </w:tcBorders>
      </w:tcPr>
    </w:tblStylePr>
    <w:tblStylePr w:type="lastRow">
      <w:pPr>
        <w:wordWrap/>
        <w:spacing w:beforeLines="0" w:before="120" w:beforeAutospacing="0" w:afterLines="0" w:after="120" w:afterAutospacing="0" w:line="360" w:lineRule="auto"/>
        <w:jc w:val="left"/>
      </w:pPr>
      <w:rPr>
        <w:rFonts w:ascii="Arial" w:hAnsi="Arial"/>
        <w:b/>
        <w:bCs w:val="0"/>
        <w:i w:val="0"/>
        <w:iCs w:val="0"/>
        <w:caps/>
        <w:smallCaps w:val="0"/>
        <w:strike w:val="0"/>
        <w:dstrike w:val="0"/>
        <w:vanish w:val="0"/>
        <w:kern w:val="0"/>
        <w:sz w:val="24"/>
        <w:szCs w:val="24"/>
        <w:vertAlign w:val="baseline"/>
        <w14:cntxtAlts w14:val="0"/>
      </w:rPr>
      <w:tblPr/>
      <w:tcPr>
        <w:tcBorders>
          <w:top w:val="single" w:sz="18" w:space="0" w:color="A6A6A6" w:themeColor="background1" w:themeShade="A6"/>
        </w:tcBorders>
      </w:tcPr>
    </w:tblStylePr>
    <w:tblStylePr w:type="firstCol">
      <w:pPr>
        <w:jc w:val="center"/>
      </w:pPr>
      <w:rPr>
        <w:rFonts w:ascii="Arial" w:hAnsi="Arial"/>
        <w:b/>
        <w:sz w:val="24"/>
      </w:rPr>
      <w:tblPr/>
      <w:tcPr>
        <w:tcBorders>
          <w:right w:val="single" w:sz="12" w:space="0" w:color="A6A6A6" w:themeColor="background1" w:themeShade="A6"/>
        </w:tcBorders>
      </w:tcPr>
    </w:tblStylePr>
    <w:tblStylePr w:type="band1Horz">
      <w:tblPr/>
      <w:tcPr>
        <w:shd w:val="clear" w:color="auto" w:fill="EEECEB"/>
      </w:tcPr>
    </w:tblStylePr>
  </w:style>
  <w:style w:type="paragraph" w:styleId="Epgrafe">
    <w:name w:val="caption"/>
    <w:basedOn w:val="Normal"/>
    <w:next w:val="Normal"/>
    <w:uiPriority w:val="35"/>
    <w:unhideWhenUsed/>
    <w:qFormat/>
    <w:rsid w:val="00565BDA"/>
    <w:pPr>
      <w:keepNext/>
      <w:keepLines/>
      <w:spacing w:after="120" w:line="240" w:lineRule="auto"/>
      <w:ind w:firstLine="0"/>
      <w:jc w:val="center"/>
    </w:pPr>
    <w:rPr>
      <w:b/>
      <w:bCs/>
      <w:sz w:val="20"/>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s-MX" w:eastAsia="es-MX"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7161"/>
    <w:pPr>
      <w:spacing w:after="200" w:line="360" w:lineRule="auto"/>
      <w:ind w:firstLine="706"/>
      <w:jc w:val="both"/>
    </w:pPr>
    <w:rPr>
      <w:rFonts w:ascii="Arial" w:hAnsi="Arial"/>
      <w:sz w:val="24"/>
      <w:szCs w:val="22"/>
      <w:lang w:eastAsia="en-US"/>
    </w:rPr>
  </w:style>
  <w:style w:type="paragraph" w:styleId="Ttulo1">
    <w:name w:val="heading 1"/>
    <w:basedOn w:val="Normal"/>
    <w:next w:val="Normal"/>
    <w:link w:val="Ttulo1Car"/>
    <w:uiPriority w:val="2"/>
    <w:qFormat/>
    <w:rsid w:val="009F2102"/>
    <w:pPr>
      <w:keepNext/>
      <w:keepLines/>
      <w:pageBreakBefore/>
      <w:numPr>
        <w:numId w:val="33"/>
      </w:numPr>
      <w:spacing w:before="360" w:after="360"/>
      <w:jc w:val="left"/>
      <w:outlineLvl w:val="0"/>
    </w:pPr>
    <w:rPr>
      <w:rFonts w:eastAsia="Times New Roman"/>
      <w:b/>
      <w:bCs/>
      <w:caps/>
      <w:spacing w:val="5"/>
      <w:sz w:val="28"/>
      <w:szCs w:val="28"/>
    </w:rPr>
  </w:style>
  <w:style w:type="paragraph" w:styleId="Ttulo2">
    <w:name w:val="heading 2"/>
    <w:basedOn w:val="Normal"/>
    <w:next w:val="Normal"/>
    <w:link w:val="Ttulo2Car"/>
    <w:uiPriority w:val="3"/>
    <w:qFormat/>
    <w:rsid w:val="001807F6"/>
    <w:pPr>
      <w:keepNext/>
      <w:keepLines/>
      <w:numPr>
        <w:ilvl w:val="1"/>
        <w:numId w:val="33"/>
      </w:numPr>
      <w:spacing w:before="240" w:after="240"/>
      <w:jc w:val="left"/>
      <w:outlineLvl w:val="1"/>
    </w:pPr>
    <w:rPr>
      <w:rFonts w:eastAsia="Times New Roman"/>
      <w:b/>
      <w:bCs/>
      <w:iCs/>
      <w:caps/>
      <w:spacing w:val="5"/>
      <w:sz w:val="28"/>
      <w:szCs w:val="28"/>
    </w:rPr>
  </w:style>
  <w:style w:type="paragraph" w:styleId="Ttulo3">
    <w:name w:val="heading 3"/>
    <w:basedOn w:val="Normal"/>
    <w:next w:val="Normal"/>
    <w:link w:val="Ttulo3Car"/>
    <w:uiPriority w:val="5"/>
    <w:qFormat/>
    <w:rsid w:val="009F4574"/>
    <w:pPr>
      <w:keepNext/>
      <w:keepLines/>
      <w:numPr>
        <w:ilvl w:val="2"/>
        <w:numId w:val="33"/>
      </w:numPr>
      <w:spacing w:before="240" w:after="240"/>
      <w:jc w:val="left"/>
      <w:outlineLvl w:val="2"/>
    </w:pPr>
    <w:rPr>
      <w:rFonts w:eastAsia="Times New Roman"/>
      <w:b/>
      <w:bCs/>
      <w:spacing w:val="5"/>
      <w:sz w:val="28"/>
      <w:szCs w:val="26"/>
    </w:rPr>
  </w:style>
  <w:style w:type="paragraph" w:styleId="Ttulo4">
    <w:name w:val="heading 4"/>
    <w:basedOn w:val="Normal"/>
    <w:next w:val="Normal"/>
    <w:link w:val="Ttulo4Car"/>
    <w:uiPriority w:val="9"/>
    <w:semiHidden/>
    <w:unhideWhenUsed/>
    <w:qFormat/>
    <w:rsid w:val="00D2286A"/>
    <w:pPr>
      <w:keepNext/>
      <w:keepLines/>
      <w:numPr>
        <w:ilvl w:val="3"/>
        <w:numId w:val="33"/>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1550A3"/>
    <w:pPr>
      <w:keepNext/>
      <w:keepLines/>
      <w:numPr>
        <w:ilvl w:val="4"/>
        <w:numId w:val="33"/>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1550A3"/>
    <w:pPr>
      <w:keepNext/>
      <w:keepLines/>
      <w:numPr>
        <w:ilvl w:val="5"/>
        <w:numId w:val="33"/>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1550A3"/>
    <w:pPr>
      <w:keepNext/>
      <w:keepLines/>
      <w:numPr>
        <w:ilvl w:val="6"/>
        <w:numId w:val="33"/>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1550A3"/>
    <w:pPr>
      <w:keepNext/>
      <w:keepLines/>
      <w:numPr>
        <w:ilvl w:val="7"/>
        <w:numId w:val="33"/>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1550A3"/>
    <w:pPr>
      <w:keepNext/>
      <w:keepLines/>
      <w:numPr>
        <w:ilvl w:val="8"/>
        <w:numId w:val="3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D45F3"/>
    <w:pPr>
      <w:tabs>
        <w:tab w:val="center" w:pos="4680"/>
        <w:tab w:val="right" w:pos="9360"/>
      </w:tabs>
      <w:spacing w:after="0" w:line="240" w:lineRule="auto"/>
    </w:pPr>
  </w:style>
  <w:style w:type="character" w:customStyle="1" w:styleId="EncabezadoCar">
    <w:name w:val="Encabezado Car"/>
    <w:link w:val="Encabezado"/>
    <w:uiPriority w:val="99"/>
    <w:rsid w:val="000D45F3"/>
    <w:rPr>
      <w:rFonts w:ascii="Arial" w:eastAsia="Calibri" w:hAnsi="Arial" w:cs="Times New Roman"/>
      <w:noProof/>
      <w:sz w:val="24"/>
    </w:rPr>
  </w:style>
  <w:style w:type="paragraph" w:styleId="Piedepgina">
    <w:name w:val="footer"/>
    <w:basedOn w:val="Normal"/>
    <w:link w:val="PiedepginaCar"/>
    <w:uiPriority w:val="99"/>
    <w:unhideWhenUsed/>
    <w:rsid w:val="000D45F3"/>
    <w:pPr>
      <w:tabs>
        <w:tab w:val="center" w:pos="4680"/>
        <w:tab w:val="right" w:pos="9360"/>
      </w:tabs>
      <w:spacing w:after="0" w:line="240" w:lineRule="auto"/>
    </w:pPr>
  </w:style>
  <w:style w:type="character" w:customStyle="1" w:styleId="PiedepginaCar">
    <w:name w:val="Pie de página Car"/>
    <w:link w:val="Piedepgina"/>
    <w:uiPriority w:val="99"/>
    <w:rsid w:val="000D45F3"/>
    <w:rPr>
      <w:rFonts w:ascii="Times New Roman" w:eastAsia="Calibri" w:hAnsi="Times New Roman" w:cs="Times New Roman"/>
      <w:noProof/>
      <w:sz w:val="24"/>
    </w:rPr>
  </w:style>
  <w:style w:type="paragraph" w:customStyle="1" w:styleId="T-Encabezado">
    <w:name w:val="T-Encabezado"/>
    <w:basedOn w:val="Encabezado"/>
    <w:link w:val="T-EncabezadoCar"/>
    <w:uiPriority w:val="9"/>
    <w:qFormat/>
    <w:rsid w:val="000D45F3"/>
    <w:pPr>
      <w:spacing w:before="100" w:after="100"/>
      <w:outlineLvl w:val="0"/>
    </w:pPr>
    <w:rPr>
      <w:rFonts w:ascii="Times New Roman" w:hAnsi="Times New Roman"/>
      <w:sz w:val="16"/>
      <w:szCs w:val="16"/>
    </w:rPr>
  </w:style>
  <w:style w:type="character" w:customStyle="1" w:styleId="T-EncabezadoCar">
    <w:name w:val="T-Encabezado Car"/>
    <w:link w:val="T-Encabezado"/>
    <w:uiPriority w:val="9"/>
    <w:rsid w:val="007574BC"/>
    <w:rPr>
      <w:rFonts w:ascii="Times New Roman" w:hAnsi="Times New Roman"/>
      <w:noProof/>
      <w:sz w:val="16"/>
      <w:szCs w:val="16"/>
      <w:lang w:eastAsia="en-US"/>
    </w:rPr>
  </w:style>
  <w:style w:type="paragraph" w:styleId="Textodeglobo">
    <w:name w:val="Balloon Text"/>
    <w:basedOn w:val="Normal"/>
    <w:link w:val="TextodegloboCar"/>
    <w:uiPriority w:val="99"/>
    <w:semiHidden/>
    <w:unhideWhenUsed/>
    <w:rsid w:val="000D45F3"/>
    <w:pPr>
      <w:spacing w:after="0" w:line="240" w:lineRule="auto"/>
    </w:pPr>
    <w:rPr>
      <w:rFonts w:ascii="Tahoma" w:hAnsi="Tahoma" w:cs="Tahoma"/>
      <w:sz w:val="16"/>
      <w:szCs w:val="16"/>
    </w:rPr>
  </w:style>
  <w:style w:type="character" w:customStyle="1" w:styleId="TextodegloboCar">
    <w:name w:val="Texto de globo Car"/>
    <w:link w:val="Textodeglobo"/>
    <w:uiPriority w:val="99"/>
    <w:semiHidden/>
    <w:rsid w:val="000D45F3"/>
    <w:rPr>
      <w:rFonts w:ascii="Tahoma" w:eastAsia="Calibri" w:hAnsi="Tahoma" w:cs="Tahoma"/>
      <w:noProof/>
      <w:sz w:val="16"/>
      <w:szCs w:val="16"/>
    </w:rPr>
  </w:style>
  <w:style w:type="character" w:styleId="Refdecomentario">
    <w:name w:val="annotation reference"/>
    <w:uiPriority w:val="99"/>
    <w:semiHidden/>
    <w:unhideWhenUsed/>
    <w:rsid w:val="00257237"/>
    <w:rPr>
      <w:sz w:val="16"/>
      <w:szCs w:val="16"/>
    </w:rPr>
  </w:style>
  <w:style w:type="paragraph" w:styleId="Textocomentario">
    <w:name w:val="annotation text"/>
    <w:basedOn w:val="Normal"/>
    <w:link w:val="TextocomentarioCar"/>
    <w:uiPriority w:val="99"/>
    <w:semiHidden/>
    <w:unhideWhenUsed/>
    <w:rsid w:val="00257237"/>
    <w:pPr>
      <w:spacing w:line="240" w:lineRule="auto"/>
    </w:pPr>
    <w:rPr>
      <w:sz w:val="20"/>
      <w:szCs w:val="20"/>
    </w:rPr>
  </w:style>
  <w:style w:type="character" w:customStyle="1" w:styleId="TextocomentarioCar">
    <w:name w:val="Texto comentario Car"/>
    <w:link w:val="Textocomentario"/>
    <w:uiPriority w:val="99"/>
    <w:semiHidden/>
    <w:rsid w:val="00257237"/>
    <w:rPr>
      <w:rFonts w:ascii="Times New Roman" w:eastAsia="Calibri" w:hAnsi="Times New Roman" w:cs="Times New Roman"/>
      <w:noProof/>
      <w:sz w:val="20"/>
      <w:szCs w:val="20"/>
    </w:rPr>
  </w:style>
  <w:style w:type="paragraph" w:styleId="Asuntodelcomentario">
    <w:name w:val="annotation subject"/>
    <w:basedOn w:val="Textocomentario"/>
    <w:next w:val="Textocomentario"/>
    <w:link w:val="AsuntodelcomentarioCar"/>
    <w:uiPriority w:val="99"/>
    <w:semiHidden/>
    <w:unhideWhenUsed/>
    <w:rsid w:val="00257237"/>
    <w:rPr>
      <w:b/>
      <w:bCs/>
    </w:rPr>
  </w:style>
  <w:style w:type="character" w:customStyle="1" w:styleId="AsuntodelcomentarioCar">
    <w:name w:val="Asunto del comentario Car"/>
    <w:link w:val="Asuntodelcomentario"/>
    <w:uiPriority w:val="99"/>
    <w:semiHidden/>
    <w:rsid w:val="00257237"/>
    <w:rPr>
      <w:rFonts w:ascii="Times New Roman" w:eastAsia="Calibri" w:hAnsi="Times New Roman" w:cs="Times New Roman"/>
      <w:b/>
      <w:bCs/>
      <w:noProof/>
      <w:sz w:val="20"/>
      <w:szCs w:val="20"/>
    </w:rPr>
  </w:style>
  <w:style w:type="character" w:customStyle="1" w:styleId="Ttulo1Car">
    <w:name w:val="Título 1 Car"/>
    <w:link w:val="Ttulo1"/>
    <w:uiPriority w:val="2"/>
    <w:rsid w:val="009F2102"/>
    <w:rPr>
      <w:rFonts w:ascii="Arial" w:eastAsia="Times New Roman" w:hAnsi="Arial"/>
      <w:b/>
      <w:bCs/>
      <w:caps/>
      <w:spacing w:val="5"/>
      <w:sz w:val="28"/>
      <w:szCs w:val="28"/>
      <w:lang w:eastAsia="en-US"/>
    </w:rPr>
  </w:style>
  <w:style w:type="paragraph" w:styleId="TDC1">
    <w:name w:val="toc 1"/>
    <w:basedOn w:val="Normal"/>
    <w:next w:val="Normal"/>
    <w:autoRedefine/>
    <w:uiPriority w:val="39"/>
    <w:unhideWhenUsed/>
    <w:rsid w:val="00C05EAE"/>
    <w:pPr>
      <w:tabs>
        <w:tab w:val="right" w:leader="dot" w:pos="8828"/>
      </w:tabs>
      <w:spacing w:after="100"/>
      <w:ind w:firstLine="0"/>
    </w:pPr>
  </w:style>
  <w:style w:type="character" w:styleId="Hipervnculo">
    <w:name w:val="Hyperlink"/>
    <w:uiPriority w:val="99"/>
    <w:unhideWhenUsed/>
    <w:rsid w:val="00257237"/>
    <w:rPr>
      <w:color w:val="0000FF"/>
      <w:u w:val="single"/>
    </w:rPr>
  </w:style>
  <w:style w:type="paragraph" w:styleId="TDC2">
    <w:name w:val="toc 2"/>
    <w:basedOn w:val="Normal"/>
    <w:next w:val="Normal"/>
    <w:autoRedefine/>
    <w:uiPriority w:val="39"/>
    <w:unhideWhenUsed/>
    <w:rsid w:val="00257237"/>
    <w:pPr>
      <w:spacing w:after="100"/>
      <w:ind w:left="240"/>
    </w:pPr>
  </w:style>
  <w:style w:type="paragraph" w:styleId="TDC3">
    <w:name w:val="toc 3"/>
    <w:basedOn w:val="Normal"/>
    <w:next w:val="Normal"/>
    <w:autoRedefine/>
    <w:uiPriority w:val="39"/>
    <w:unhideWhenUsed/>
    <w:rsid w:val="00257237"/>
    <w:pPr>
      <w:spacing w:after="100"/>
      <w:ind w:left="480"/>
    </w:pPr>
  </w:style>
  <w:style w:type="paragraph" w:styleId="TtulodeTDC">
    <w:name w:val="TOC Heading"/>
    <w:basedOn w:val="Ttulo1"/>
    <w:next w:val="Normal"/>
    <w:uiPriority w:val="39"/>
    <w:unhideWhenUsed/>
    <w:qFormat/>
    <w:rsid w:val="00257237"/>
    <w:pPr>
      <w:outlineLvl w:val="9"/>
    </w:pPr>
    <w:rPr>
      <w:rFonts w:ascii="Cambria" w:hAnsi="Cambria"/>
      <w:color w:val="365F91"/>
      <w:lang w:val="es-ES"/>
    </w:rPr>
  </w:style>
  <w:style w:type="paragraph" w:styleId="Tabladeilustraciones">
    <w:name w:val="table of figures"/>
    <w:aliases w:val="Tabla ilustraciones"/>
    <w:basedOn w:val="Normal"/>
    <w:next w:val="Normal"/>
    <w:uiPriority w:val="6"/>
    <w:qFormat/>
    <w:rsid w:val="00D815DA"/>
    <w:pPr>
      <w:spacing w:after="0"/>
      <w:jc w:val="center"/>
    </w:pPr>
    <w:rPr>
      <w:b/>
      <w:sz w:val="20"/>
    </w:rPr>
  </w:style>
  <w:style w:type="paragraph" w:styleId="Prrafodelista">
    <w:name w:val="List Paragraph"/>
    <w:basedOn w:val="Normal"/>
    <w:uiPriority w:val="34"/>
    <w:qFormat/>
    <w:rsid w:val="000F6B78"/>
    <w:pPr>
      <w:ind w:left="720"/>
      <w:contextualSpacing/>
    </w:pPr>
  </w:style>
  <w:style w:type="paragraph" w:styleId="Ttulo">
    <w:name w:val="Title"/>
    <w:basedOn w:val="Normal"/>
    <w:next w:val="Normal"/>
    <w:link w:val="TtuloCar"/>
    <w:uiPriority w:val="10"/>
    <w:qFormat/>
    <w:rsid w:val="00796141"/>
    <w:pPr>
      <w:spacing w:before="240" w:after="60"/>
      <w:jc w:val="center"/>
      <w:outlineLvl w:val="0"/>
    </w:pPr>
    <w:rPr>
      <w:rFonts w:ascii="Cambria" w:eastAsia="Times New Roman" w:hAnsi="Cambria"/>
      <w:b/>
      <w:bCs/>
      <w:kern w:val="28"/>
      <w:sz w:val="32"/>
      <w:szCs w:val="32"/>
    </w:rPr>
  </w:style>
  <w:style w:type="character" w:customStyle="1" w:styleId="TtuloCar">
    <w:name w:val="Título Car"/>
    <w:link w:val="Ttulo"/>
    <w:uiPriority w:val="10"/>
    <w:rsid w:val="00796141"/>
    <w:rPr>
      <w:rFonts w:ascii="Cambria" w:eastAsia="Times New Roman" w:hAnsi="Cambria" w:cs="Times New Roman"/>
      <w:b/>
      <w:bCs/>
      <w:noProof/>
      <w:kern w:val="28"/>
      <w:sz w:val="32"/>
      <w:szCs w:val="32"/>
      <w:lang w:eastAsia="en-US"/>
    </w:rPr>
  </w:style>
  <w:style w:type="character" w:customStyle="1" w:styleId="Ttulo2Car">
    <w:name w:val="Título 2 Car"/>
    <w:link w:val="Ttulo2"/>
    <w:uiPriority w:val="3"/>
    <w:rsid w:val="001807F6"/>
    <w:rPr>
      <w:rFonts w:ascii="Arial" w:eastAsia="Times New Roman" w:hAnsi="Arial"/>
      <w:b/>
      <w:bCs/>
      <w:iCs/>
      <w:caps/>
      <w:spacing w:val="5"/>
      <w:sz w:val="28"/>
      <w:szCs w:val="28"/>
      <w:lang w:eastAsia="en-US"/>
    </w:rPr>
  </w:style>
  <w:style w:type="character" w:customStyle="1" w:styleId="Ttulo3Car">
    <w:name w:val="Título 3 Car"/>
    <w:link w:val="Ttulo3"/>
    <w:uiPriority w:val="5"/>
    <w:rsid w:val="009F4574"/>
    <w:rPr>
      <w:rFonts w:ascii="Arial" w:eastAsia="Times New Roman" w:hAnsi="Arial"/>
      <w:b/>
      <w:bCs/>
      <w:spacing w:val="5"/>
      <w:sz w:val="28"/>
      <w:szCs w:val="26"/>
      <w:lang w:eastAsia="en-US"/>
    </w:rPr>
  </w:style>
  <w:style w:type="paragraph" w:styleId="Subttulo">
    <w:name w:val="Subtitle"/>
    <w:basedOn w:val="Normal"/>
    <w:next w:val="Normal"/>
    <w:link w:val="SubttuloCar"/>
    <w:uiPriority w:val="11"/>
    <w:qFormat/>
    <w:rsid w:val="003E12E2"/>
    <w:pPr>
      <w:spacing w:after="60"/>
      <w:jc w:val="center"/>
      <w:outlineLvl w:val="1"/>
    </w:pPr>
    <w:rPr>
      <w:rFonts w:ascii="Cambria" w:eastAsia="Times New Roman" w:hAnsi="Cambria"/>
      <w:szCs w:val="24"/>
    </w:rPr>
  </w:style>
  <w:style w:type="character" w:customStyle="1" w:styleId="SubttuloCar">
    <w:name w:val="Subtítulo Car"/>
    <w:link w:val="Subttulo"/>
    <w:uiPriority w:val="11"/>
    <w:rsid w:val="003E12E2"/>
    <w:rPr>
      <w:rFonts w:ascii="Cambria" w:eastAsia="Times New Roman" w:hAnsi="Cambria" w:cs="Times New Roman"/>
      <w:noProof/>
      <w:sz w:val="24"/>
      <w:szCs w:val="24"/>
      <w:lang w:eastAsia="en-US"/>
    </w:rPr>
  </w:style>
  <w:style w:type="paragraph" w:customStyle="1" w:styleId="Fuenteimagenes">
    <w:name w:val="Fuente imagenes"/>
    <w:basedOn w:val="Normal"/>
    <w:uiPriority w:val="8"/>
    <w:qFormat/>
    <w:rsid w:val="00A01804"/>
    <w:pPr>
      <w:spacing w:before="120"/>
      <w:ind w:firstLine="0"/>
      <w:jc w:val="center"/>
    </w:pPr>
    <w:rPr>
      <w:b/>
      <w:sz w:val="20"/>
    </w:rPr>
  </w:style>
  <w:style w:type="character" w:customStyle="1" w:styleId="Ttulo4Car">
    <w:name w:val="Título 4 Car"/>
    <w:basedOn w:val="Fuentedeprrafopredeter"/>
    <w:link w:val="Ttulo4"/>
    <w:uiPriority w:val="9"/>
    <w:semiHidden/>
    <w:rsid w:val="00D2286A"/>
    <w:rPr>
      <w:rFonts w:asciiTheme="majorHAnsi" w:eastAsiaTheme="majorEastAsia" w:hAnsiTheme="majorHAnsi" w:cstheme="majorBidi"/>
      <w:b/>
      <w:bCs/>
      <w:i/>
      <w:iCs/>
      <w:color w:val="4F81BD" w:themeColor="accent1"/>
      <w:sz w:val="24"/>
      <w:szCs w:val="22"/>
      <w:lang w:eastAsia="en-US"/>
    </w:rPr>
  </w:style>
  <w:style w:type="character" w:customStyle="1" w:styleId="Ttulo5Car">
    <w:name w:val="Título 5 Car"/>
    <w:basedOn w:val="Fuentedeprrafopredeter"/>
    <w:link w:val="Ttulo5"/>
    <w:uiPriority w:val="9"/>
    <w:semiHidden/>
    <w:rsid w:val="001550A3"/>
    <w:rPr>
      <w:rFonts w:asciiTheme="majorHAnsi" w:eastAsiaTheme="majorEastAsia" w:hAnsiTheme="majorHAnsi" w:cstheme="majorBidi"/>
      <w:color w:val="243F60" w:themeColor="accent1" w:themeShade="7F"/>
      <w:sz w:val="24"/>
      <w:szCs w:val="22"/>
      <w:lang w:eastAsia="en-US"/>
    </w:rPr>
  </w:style>
  <w:style w:type="character" w:customStyle="1" w:styleId="Ttulo6Car">
    <w:name w:val="Título 6 Car"/>
    <w:basedOn w:val="Fuentedeprrafopredeter"/>
    <w:link w:val="Ttulo6"/>
    <w:uiPriority w:val="9"/>
    <w:semiHidden/>
    <w:rsid w:val="001550A3"/>
    <w:rPr>
      <w:rFonts w:asciiTheme="majorHAnsi" w:eastAsiaTheme="majorEastAsia" w:hAnsiTheme="majorHAnsi" w:cstheme="majorBidi"/>
      <w:i/>
      <w:iCs/>
      <w:color w:val="243F60" w:themeColor="accent1" w:themeShade="7F"/>
      <w:sz w:val="24"/>
      <w:szCs w:val="22"/>
      <w:lang w:eastAsia="en-US"/>
    </w:rPr>
  </w:style>
  <w:style w:type="character" w:customStyle="1" w:styleId="Ttulo7Car">
    <w:name w:val="Título 7 Car"/>
    <w:basedOn w:val="Fuentedeprrafopredeter"/>
    <w:link w:val="Ttulo7"/>
    <w:uiPriority w:val="9"/>
    <w:semiHidden/>
    <w:rsid w:val="001550A3"/>
    <w:rPr>
      <w:rFonts w:asciiTheme="majorHAnsi" w:eastAsiaTheme="majorEastAsia" w:hAnsiTheme="majorHAnsi" w:cstheme="majorBidi"/>
      <w:i/>
      <w:iCs/>
      <w:color w:val="404040" w:themeColor="text1" w:themeTint="BF"/>
      <w:sz w:val="24"/>
      <w:szCs w:val="22"/>
      <w:lang w:eastAsia="en-US"/>
    </w:rPr>
  </w:style>
  <w:style w:type="character" w:customStyle="1" w:styleId="Ttulo8Car">
    <w:name w:val="Título 8 Car"/>
    <w:basedOn w:val="Fuentedeprrafopredeter"/>
    <w:link w:val="Ttulo8"/>
    <w:uiPriority w:val="9"/>
    <w:semiHidden/>
    <w:rsid w:val="001550A3"/>
    <w:rPr>
      <w:rFonts w:asciiTheme="majorHAnsi" w:eastAsiaTheme="majorEastAsia" w:hAnsiTheme="majorHAnsi" w:cstheme="majorBidi"/>
      <w:color w:val="404040" w:themeColor="text1" w:themeTint="BF"/>
      <w:lang w:eastAsia="en-US"/>
    </w:rPr>
  </w:style>
  <w:style w:type="character" w:customStyle="1" w:styleId="Ttulo9Car">
    <w:name w:val="Título 9 Car"/>
    <w:basedOn w:val="Fuentedeprrafopredeter"/>
    <w:link w:val="Ttulo9"/>
    <w:uiPriority w:val="9"/>
    <w:semiHidden/>
    <w:rsid w:val="001550A3"/>
    <w:rPr>
      <w:rFonts w:asciiTheme="majorHAnsi" w:eastAsiaTheme="majorEastAsia" w:hAnsiTheme="majorHAnsi" w:cstheme="majorBidi"/>
      <w:i/>
      <w:iCs/>
      <w:color w:val="404040" w:themeColor="text1" w:themeTint="BF"/>
      <w:lang w:eastAsia="en-US"/>
    </w:rPr>
  </w:style>
  <w:style w:type="paragraph" w:customStyle="1" w:styleId="intenso">
    <w:name w:val="intenso"/>
    <w:basedOn w:val="Normal"/>
    <w:qFormat/>
    <w:rsid w:val="0036264C"/>
    <w:pPr>
      <w:spacing w:after="0" w:line="240" w:lineRule="auto"/>
      <w:ind w:firstLine="0"/>
      <w:jc w:val="center"/>
    </w:pPr>
    <w:rPr>
      <w:rFonts w:cs="Arial"/>
      <w:b/>
      <w:caps/>
      <w:szCs w:val="24"/>
    </w:rPr>
  </w:style>
  <w:style w:type="paragraph" w:customStyle="1" w:styleId="Nointenso">
    <w:name w:val="No intenso"/>
    <w:basedOn w:val="intenso"/>
    <w:qFormat/>
    <w:rsid w:val="0036264C"/>
    <w:pPr>
      <w:keepNext/>
      <w:keepLines/>
    </w:pPr>
    <w:rPr>
      <w:b w:val="0"/>
    </w:rPr>
  </w:style>
  <w:style w:type="paragraph" w:customStyle="1" w:styleId="intenso2">
    <w:name w:val="intenso2"/>
    <w:basedOn w:val="intenso"/>
    <w:qFormat/>
    <w:rsid w:val="00102783"/>
    <w:pPr>
      <w:keepNext/>
      <w:keepLines/>
      <w:spacing w:after="240" w:line="360" w:lineRule="auto"/>
    </w:pPr>
    <w:rPr>
      <w:lang w:val="es-ES"/>
    </w:rPr>
  </w:style>
  <w:style w:type="paragraph" w:customStyle="1" w:styleId="Nointenso2">
    <w:name w:val="No intenso2"/>
    <w:basedOn w:val="Nointenso"/>
    <w:qFormat/>
    <w:rsid w:val="00DF0D9B"/>
    <w:pPr>
      <w:spacing w:after="240" w:line="360" w:lineRule="auto"/>
    </w:pPr>
  </w:style>
  <w:style w:type="paragraph" w:styleId="Cita">
    <w:name w:val="Quote"/>
    <w:basedOn w:val="Normal"/>
    <w:next w:val="Normal"/>
    <w:link w:val="CitaCar"/>
    <w:uiPriority w:val="29"/>
    <w:qFormat/>
    <w:rsid w:val="00BD0A87"/>
    <w:pPr>
      <w:keepNext/>
      <w:keepLines/>
      <w:ind w:left="709" w:firstLine="0"/>
    </w:pPr>
    <w:rPr>
      <w:i/>
      <w:iCs/>
      <w:color w:val="000000" w:themeColor="text1"/>
    </w:rPr>
  </w:style>
  <w:style w:type="character" w:customStyle="1" w:styleId="CitaCar">
    <w:name w:val="Cita Car"/>
    <w:basedOn w:val="Fuentedeprrafopredeter"/>
    <w:link w:val="Cita"/>
    <w:uiPriority w:val="29"/>
    <w:rsid w:val="00BD0A87"/>
    <w:rPr>
      <w:rFonts w:ascii="Arial" w:hAnsi="Arial"/>
      <w:i/>
      <w:iCs/>
      <w:color w:val="000000" w:themeColor="text1"/>
      <w:sz w:val="24"/>
      <w:szCs w:val="22"/>
      <w:lang w:eastAsia="en-US"/>
    </w:rPr>
  </w:style>
  <w:style w:type="table" w:styleId="Tablaconcuadrcula">
    <w:name w:val="Table Grid"/>
    <w:basedOn w:val="Tablanormal"/>
    <w:uiPriority w:val="59"/>
    <w:rsid w:val="0085603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C24402"/>
    <w:pPr>
      <w:spacing w:line="360" w:lineRule="auto"/>
    </w:pPr>
    <w:rPr>
      <w:rFonts w:ascii="Arial" w:hAnsi="Arial"/>
      <w:color w:val="000000" w:themeColor="text1" w:themeShade="BF"/>
      <w:sz w:val="24"/>
    </w:rPr>
    <w:tblPr>
      <w:tblStyleRowBandSize w:val="1"/>
      <w:tblInd w:w="0" w:type="dxa"/>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blBorders>
      <w:tblCellMar>
        <w:top w:w="0" w:type="dxa"/>
        <w:left w:w="108" w:type="dxa"/>
        <w:bottom w:w="0" w:type="dxa"/>
        <w:right w:w="108" w:type="dxa"/>
      </w:tblCellMar>
    </w:tblPr>
    <w:tblStylePr w:type="firstRow">
      <w:pPr>
        <w:pageBreakBefore w:val="0"/>
        <w:suppressLineNumbers w:val="0"/>
        <w:suppressAutoHyphens w:val="0"/>
        <w:wordWrap/>
        <w:spacing w:beforeLines="0" w:before="120" w:beforeAutospacing="0" w:afterLines="0" w:after="120" w:afterAutospacing="0" w:line="360" w:lineRule="auto"/>
        <w:ind w:firstLineChars="0" w:firstLine="0"/>
        <w:jc w:val="center"/>
        <w:outlineLvl w:val="9"/>
      </w:pPr>
      <w:rPr>
        <w:rFonts w:ascii="Arial" w:hAnsi="Arial"/>
        <w:b/>
        <w:bCs/>
        <w:caps/>
        <w:smallCaps w:val="0"/>
        <w:strike w:val="0"/>
        <w:dstrike w:val="0"/>
        <w:vanish w:val="0"/>
        <w:color w:val="auto"/>
        <w:spacing w:val="0"/>
        <w:w w:val="100"/>
        <w:position w:val="0"/>
        <w:sz w:val="24"/>
        <w:u w:val="none"/>
        <w:vertAlign w:val="baseline"/>
        <w14:ligatures w14:val="none"/>
        <w14:numForm w14:val="default"/>
        <w14:numSpacing w14:val="default"/>
        <w14:stylisticSets/>
      </w:rPr>
      <w:tblPr/>
      <w:tcPr>
        <w:tcBorders>
          <w:top w:val="single" w:sz="8" w:space="0" w:color="D9D9D9" w:themeColor="background1" w:themeShade="D9"/>
          <w:left w:val="single" w:sz="8" w:space="0" w:color="D9D9D9" w:themeColor="background1" w:themeShade="D9"/>
          <w:bottom w:val="single" w:sz="12" w:space="0" w:color="A6A6A6" w:themeColor="background1" w:themeShade="A6"/>
          <w:right w:val="single" w:sz="8" w:space="0" w:color="D9D9D9" w:themeColor="background1" w:themeShade="D9"/>
          <w:insideH w:val="nil"/>
          <w:insideV w:val="nil"/>
        </w:tcBorders>
      </w:tcPr>
    </w:tblStylePr>
    <w:tblStylePr w:type="lastRow">
      <w:pPr>
        <w:wordWrap/>
        <w:spacing w:beforeLines="0" w:before="120" w:beforeAutospacing="0" w:afterLines="0" w:after="0" w:afterAutospacing="0" w:line="360" w:lineRule="auto"/>
        <w:ind w:firstLineChars="0" w:firstLine="0"/>
        <w:jc w:val="right"/>
        <w:outlineLvl w:val="9"/>
      </w:pPr>
      <w:rPr>
        <w:rFonts w:ascii="Arial" w:hAnsi="Arial"/>
        <w:b/>
        <w:bCs/>
        <w:caps/>
        <w:smallCaps w:val="0"/>
        <w:strike w:val="0"/>
        <w:dstrike w:val="0"/>
        <w:vanish w:val="0"/>
        <w:color w:val="auto"/>
        <w:spacing w:val="0"/>
        <w:w w:val="100"/>
        <w:position w:val="0"/>
        <w:sz w:val="24"/>
        <w:u w:val="none"/>
        <w:vertAlign w:val="baseline"/>
        <w14:ligatures w14:val="none"/>
        <w14:numForm w14:val="default"/>
        <w14:numSpacing w14:val="default"/>
        <w14:stylisticSets/>
      </w:rPr>
      <w:tblPr/>
      <w:tcPr>
        <w:tcBorders>
          <w:top w:val="single" w:sz="12" w:space="0" w:color="A6A6A6" w:themeColor="background1" w:themeShade="A6"/>
          <w:left w:val="single" w:sz="8" w:space="0" w:color="D9D9D9" w:themeColor="background1" w:themeShade="D9"/>
          <w:bottom w:val="single" w:sz="8" w:space="0" w:color="D9D9D9" w:themeColor="background1" w:themeShade="D9"/>
          <w:right w:val="single" w:sz="8" w:space="0" w:color="D9D9D9" w:themeColor="background1" w:themeShade="D9"/>
          <w:insideH w:val="nil"/>
          <w:insideV w:val="nil"/>
        </w:tcBorders>
      </w:tcPr>
    </w:tblStylePr>
    <w:tblStylePr w:type="firstCol">
      <w:rPr>
        <w:rFonts w:ascii="Arial" w:hAnsi="Arial"/>
        <w:b/>
        <w:bCs/>
        <w:sz w:val="24"/>
      </w:rPr>
    </w:tblStylePr>
    <w:tblStylePr w:type="lastCol">
      <w:rPr>
        <w:b/>
        <w:bCs/>
      </w:rPr>
    </w:tblStylePr>
    <w:tblStylePr w:type="band1Horz">
      <w:rPr>
        <w:rFonts w:ascii="Arial" w:hAnsi="Arial"/>
        <w:sz w:val="24"/>
      </w:rPr>
      <w:tblPr/>
      <w:tcPr>
        <w:shd w:val="clear" w:color="auto" w:fill="F2F2F2" w:themeFill="background1" w:themeFillShade="F2"/>
      </w:tcPr>
    </w:tblStylePr>
  </w:style>
  <w:style w:type="table" w:customStyle="1" w:styleId="Estilo1">
    <w:name w:val="Estilo1"/>
    <w:basedOn w:val="Tablanormal"/>
    <w:uiPriority w:val="99"/>
    <w:rsid w:val="00856034"/>
    <w:rPr>
      <w:rFonts w:ascii="Arial" w:hAnsi="Arial"/>
      <w:sz w:val="24"/>
    </w:rPr>
    <w:tblPr>
      <w:tblInd w:w="0" w:type="dxa"/>
      <w:tblCellMar>
        <w:top w:w="0" w:type="dxa"/>
        <w:left w:w="108" w:type="dxa"/>
        <w:bottom w:w="0" w:type="dxa"/>
        <w:right w:w="108" w:type="dxa"/>
      </w:tblCellMar>
    </w:tblPr>
    <w:tcPr>
      <w:shd w:val="clear" w:color="auto" w:fill="auto"/>
    </w:tcPr>
  </w:style>
  <w:style w:type="table" w:customStyle="1" w:styleId="Estilooo">
    <w:name w:val="Estilooo"/>
    <w:basedOn w:val="Tablanormal"/>
    <w:uiPriority w:val="99"/>
    <w:rsid w:val="00856034"/>
    <w:pPr>
      <w:spacing w:line="360" w:lineRule="auto"/>
    </w:pPr>
    <w:rPr>
      <w:rFonts w:ascii="Arial" w:hAnsi="Arial"/>
      <w:sz w:val="24"/>
    </w:rPr>
    <w:tblPr>
      <w:tblStyleRowBandSize w:val="1"/>
      <w:jc w:val="center"/>
      <w:tblInd w:w="0" w:type="dxa"/>
      <w:tblBorders>
        <w:top w:val="single" w:sz="12" w:space="0" w:color="D9D9D9" w:themeColor="background1" w:themeShade="D9"/>
        <w:left w:val="single" w:sz="12" w:space="0" w:color="D9D9D9" w:themeColor="background1" w:themeShade="D9"/>
        <w:bottom w:val="single" w:sz="12" w:space="0" w:color="D9D9D9" w:themeColor="background1" w:themeShade="D9"/>
        <w:right w:val="single" w:sz="12" w:space="0" w:color="D9D9D9" w:themeColor="background1" w:themeShade="D9"/>
      </w:tblBorders>
      <w:tblCellMar>
        <w:top w:w="0" w:type="dxa"/>
        <w:left w:w="108" w:type="dxa"/>
        <w:bottom w:w="0" w:type="dxa"/>
        <w:right w:w="108" w:type="dxa"/>
      </w:tblCellMar>
    </w:tblPr>
    <w:trPr>
      <w:jc w:val="center"/>
    </w:trPr>
    <w:tcPr>
      <w:vAlign w:val="center"/>
    </w:tcPr>
    <w:tblStylePr w:type="firstRow">
      <w:rPr>
        <w:rFonts w:ascii="Arial" w:hAnsi="Arial"/>
        <w:b/>
        <w:caps/>
        <w:smallCaps w:val="0"/>
        <w:strike w:val="0"/>
        <w:dstrike w:val="0"/>
        <w:vanish w:val="0"/>
        <w:color w:val="auto"/>
        <w:spacing w:val="0"/>
        <w:w w:val="100"/>
        <w:position w:val="0"/>
        <w:sz w:val="24"/>
        <w:u w:val="none"/>
        <w:vertAlign w:val="baseline"/>
        <w14:ligatures w14:val="none"/>
        <w14:numForm w14:val="default"/>
        <w14:numSpacing w14:val="default"/>
        <w14:stylisticSets/>
      </w:rPr>
      <w:tblPr/>
      <w:tcPr>
        <w:tcBorders>
          <w:top w:val="nil"/>
          <w:left w:val="nil"/>
          <w:bottom w:val="single" w:sz="12" w:space="0" w:color="A6A6A6" w:themeColor="background1" w:themeShade="A6"/>
          <w:right w:val="nil"/>
          <w:insideH w:val="nil"/>
          <w:insideV w:val="nil"/>
          <w:tl2br w:val="nil"/>
          <w:tr2bl w:val="nil"/>
        </w:tcBorders>
      </w:tcPr>
    </w:tblStylePr>
    <w:tblStylePr w:type="lastRow">
      <w:pPr>
        <w:jc w:val="right"/>
      </w:pPr>
      <w:rPr>
        <w:rFonts w:ascii="Arial" w:hAnsi="Arial"/>
        <w:b/>
        <w:sz w:val="24"/>
      </w:rPr>
    </w:tblStylePr>
    <w:tblStylePr w:type="firstCol">
      <w:rPr>
        <w:rFonts w:ascii="Arial" w:hAnsi="Arial"/>
        <w:b/>
        <w:sz w:val="24"/>
      </w:rPr>
    </w:tblStylePr>
    <w:tblStylePr w:type="band1Horz">
      <w:rPr>
        <w:rFonts w:ascii="Arial" w:hAnsi="Arial"/>
        <w:color w:val="auto"/>
        <w:sz w:val="24"/>
      </w:rPr>
      <w:tblPr/>
      <w:tcPr>
        <w:tcBorders>
          <w:top w:val="nil"/>
          <w:left w:val="nil"/>
          <w:bottom w:val="nil"/>
          <w:right w:val="nil"/>
          <w:insideH w:val="nil"/>
          <w:insideV w:val="nil"/>
          <w:tl2br w:val="nil"/>
          <w:tr2bl w:val="nil"/>
        </w:tcBorders>
        <w:shd w:val="clear" w:color="auto" w:fill="F2F2F2" w:themeFill="background1" w:themeFillShade="F2"/>
      </w:tcPr>
    </w:tblStylePr>
  </w:style>
  <w:style w:type="table" w:customStyle="1" w:styleId="Estiloooo">
    <w:name w:val="Estiloooo"/>
    <w:basedOn w:val="Tablanormal"/>
    <w:uiPriority w:val="99"/>
    <w:rsid w:val="000D69FA"/>
    <w:rPr>
      <w:rFonts w:ascii="Arial" w:hAnsi="Arial"/>
      <w:sz w:val="24"/>
    </w:rPr>
    <w:tblPr>
      <w:tblInd w:w="0" w:type="dxa"/>
      <w:tblCellMar>
        <w:top w:w="0" w:type="dxa"/>
        <w:left w:w="108" w:type="dxa"/>
        <w:bottom w:w="0" w:type="dxa"/>
        <w:right w:w="108" w:type="dxa"/>
      </w:tblCellMar>
    </w:tblPr>
  </w:style>
  <w:style w:type="table" w:customStyle="1" w:styleId="Style2">
    <w:name w:val="Style2"/>
    <w:basedOn w:val="Tablanormal"/>
    <w:uiPriority w:val="99"/>
    <w:rsid w:val="00C24402"/>
    <w:pPr>
      <w:spacing w:before="120" w:after="120" w:line="360" w:lineRule="auto"/>
    </w:pPr>
    <w:rPr>
      <w:rFonts w:ascii="Arial" w:hAnsi="Arial"/>
      <w:sz w:val="24"/>
      <w:szCs w:val="24"/>
      <w:lang w:val="ru-RU" w:eastAsia="ru-RU"/>
    </w:rPr>
    <w:tblPr>
      <w:tblStyleRowBandSize w:val="1"/>
      <w:jc w:val="center"/>
      <w:tblInd w:w="0" w:type="dxa"/>
      <w:tblBorders>
        <w:top w:val="single" w:sz="12" w:space="0" w:color="A6A6A6" w:themeColor="background1" w:themeShade="A6"/>
        <w:left w:val="single" w:sz="12" w:space="0" w:color="A6A6A6" w:themeColor="background1" w:themeShade="A6"/>
        <w:bottom w:val="single" w:sz="12" w:space="0" w:color="A6A6A6" w:themeColor="background1" w:themeShade="A6"/>
        <w:right w:val="single" w:sz="12" w:space="0" w:color="A6A6A6" w:themeColor="background1" w:themeShade="A6"/>
      </w:tblBorders>
      <w:tblCellMar>
        <w:top w:w="0" w:type="dxa"/>
        <w:left w:w="108" w:type="dxa"/>
        <w:bottom w:w="0" w:type="dxa"/>
        <w:right w:w="108" w:type="dxa"/>
      </w:tblCellMar>
    </w:tblPr>
    <w:trPr>
      <w:jc w:val="center"/>
    </w:trPr>
    <w:tcPr>
      <w:shd w:val="clear" w:color="auto" w:fill="auto"/>
      <w:vAlign w:val="center"/>
    </w:tcPr>
    <w:tblStylePr w:type="firstRow">
      <w:pPr>
        <w:wordWrap/>
        <w:spacing w:beforeLines="0" w:before="120" w:beforeAutospacing="0" w:afterLines="0" w:after="120" w:afterAutospacing="0" w:line="360" w:lineRule="auto"/>
        <w:ind w:firstLineChars="0" w:firstLine="0"/>
        <w:jc w:val="center"/>
      </w:pPr>
      <w:rPr>
        <w:rFonts w:ascii="Arial Bold" w:hAnsi="Arial Bold"/>
        <w:b/>
        <w:bCs/>
        <w:i w:val="0"/>
        <w:iCs w:val="0"/>
        <w:caps/>
        <w:smallCaps w:val="0"/>
        <w:strike w:val="0"/>
        <w:dstrike w:val="0"/>
        <w:vanish w:val="0"/>
        <w:color w:val="auto"/>
        <w:sz w:val="24"/>
        <w:szCs w:val="24"/>
        <w:vertAlign w:val="baseline"/>
      </w:rPr>
      <w:tblPr/>
      <w:tcPr>
        <w:tcBorders>
          <w:bottom w:val="single" w:sz="18" w:space="0" w:color="A6A6A6" w:themeColor="background1" w:themeShade="A6"/>
        </w:tcBorders>
      </w:tcPr>
    </w:tblStylePr>
    <w:tblStylePr w:type="lastRow">
      <w:pPr>
        <w:wordWrap/>
        <w:spacing w:beforeLines="0" w:before="120" w:beforeAutospacing="0" w:afterLines="0" w:after="120" w:afterAutospacing="0" w:line="360" w:lineRule="auto"/>
        <w:jc w:val="left"/>
      </w:pPr>
      <w:rPr>
        <w:rFonts w:ascii="Arial" w:hAnsi="Arial"/>
        <w:b/>
        <w:bCs w:val="0"/>
        <w:i w:val="0"/>
        <w:iCs w:val="0"/>
        <w:caps/>
        <w:smallCaps w:val="0"/>
        <w:strike w:val="0"/>
        <w:dstrike w:val="0"/>
        <w:vanish w:val="0"/>
        <w:kern w:val="0"/>
        <w:sz w:val="24"/>
        <w:szCs w:val="24"/>
        <w:vertAlign w:val="baseline"/>
        <w14:cntxtAlts w14:val="0"/>
      </w:rPr>
      <w:tblPr/>
      <w:tcPr>
        <w:tcBorders>
          <w:top w:val="single" w:sz="18" w:space="0" w:color="A6A6A6" w:themeColor="background1" w:themeShade="A6"/>
        </w:tcBorders>
      </w:tcPr>
    </w:tblStylePr>
    <w:tblStylePr w:type="firstCol">
      <w:pPr>
        <w:jc w:val="center"/>
      </w:pPr>
      <w:rPr>
        <w:rFonts w:ascii="Arial" w:hAnsi="Arial"/>
        <w:b/>
        <w:sz w:val="24"/>
      </w:rPr>
      <w:tblPr/>
      <w:tcPr>
        <w:tcBorders>
          <w:right w:val="single" w:sz="12" w:space="0" w:color="A6A6A6" w:themeColor="background1" w:themeShade="A6"/>
        </w:tcBorders>
      </w:tcPr>
    </w:tblStylePr>
    <w:tblStylePr w:type="band1Horz">
      <w:tblPr/>
      <w:tcPr>
        <w:shd w:val="clear" w:color="auto" w:fill="EEECEB"/>
      </w:tcPr>
    </w:tblStylePr>
  </w:style>
  <w:style w:type="paragraph" w:styleId="Epgrafe">
    <w:name w:val="caption"/>
    <w:basedOn w:val="Normal"/>
    <w:next w:val="Normal"/>
    <w:uiPriority w:val="35"/>
    <w:unhideWhenUsed/>
    <w:qFormat/>
    <w:rsid w:val="00565BDA"/>
    <w:pPr>
      <w:keepNext/>
      <w:keepLines/>
      <w:spacing w:after="120" w:line="240" w:lineRule="auto"/>
      <w:ind w:firstLine="0"/>
      <w:jc w:val="center"/>
    </w:pPr>
    <w:rPr>
      <w:b/>
      <w:bCs/>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diagramData" Target="diagrams/data1.xml"/><Relationship Id="rId26" Type="http://schemas.openxmlformats.org/officeDocument/2006/relationships/diagramColors" Target="diagrams/colors2.xml"/><Relationship Id="rId3" Type="http://schemas.openxmlformats.org/officeDocument/2006/relationships/styles" Target="styles.xml"/><Relationship Id="rId21" Type="http://schemas.openxmlformats.org/officeDocument/2006/relationships/diagramColors" Target="diagrams/colors1.xml"/><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7.png"/><Relationship Id="rId25" Type="http://schemas.openxmlformats.org/officeDocument/2006/relationships/diagramQuickStyle" Target="diagrams/quickStyle2.xm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diagramQuickStyle" Target="diagrams/quickStyle1.xm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diagramLayout" Target="diagrams/layout2.xml"/><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diagramData" Target="diagrams/data2.xml"/><Relationship Id="rId28" Type="http://schemas.openxmlformats.org/officeDocument/2006/relationships/image" Target="media/image8.png"/><Relationship Id="rId10" Type="http://schemas.openxmlformats.org/officeDocument/2006/relationships/image" Target="media/image2.emf"/><Relationship Id="rId19" Type="http://schemas.openxmlformats.org/officeDocument/2006/relationships/diagramLayout" Target="diagrams/layout1.xml"/><Relationship Id="rId31"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footer" Target="footer1.xml"/><Relationship Id="rId22" Type="http://schemas.microsoft.com/office/2007/relationships/diagramDrawing" Target="diagrams/drawing1.xml"/><Relationship Id="rId27" Type="http://schemas.microsoft.com/office/2007/relationships/diagramDrawing" Target="diagrams/drawing2.xml"/><Relationship Id="rId30" Type="http://schemas.openxmlformats.org/officeDocument/2006/relationships/hyperlink" Target="http://www.cienciaytecnologia.gob.bo/convocatorias/publicaciones/Metodologia.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BE6B6B5-E5ED-D94D-BAF0-298A56AA6EB8}" type="doc">
      <dgm:prSet loTypeId="urn:microsoft.com/office/officeart/2005/8/layout/orgChart1" loCatId="" qsTypeId="urn:microsoft.com/office/officeart/2005/8/quickstyle/simple1" qsCatId="simple" csTypeId="urn:microsoft.com/office/officeart/2005/8/colors/accent1_2" csCatId="accent1" phldr="1"/>
      <dgm:spPr/>
      <dgm:t>
        <a:bodyPr/>
        <a:lstStyle/>
        <a:p>
          <a:endParaRPr lang="en-US"/>
        </a:p>
      </dgm:t>
    </dgm:pt>
    <dgm:pt modelId="{480F7B6E-E164-3E43-9541-06833E14801B}">
      <dgm:prSet phldrT="[Text]" custT="1"/>
      <dgm:spPr/>
      <dgm:t>
        <a:bodyPr/>
        <a:lstStyle/>
        <a:p>
          <a:r>
            <a:rPr lang="en-US" sz="1000" b="1">
              <a:latin typeface="Arial"/>
              <a:cs typeface="Arial"/>
            </a:rPr>
            <a:t>Sistema de Inventarios</a:t>
          </a:r>
          <a:br>
            <a:rPr lang="en-US" sz="1000" b="1">
              <a:latin typeface="Arial"/>
              <a:cs typeface="Arial"/>
            </a:rPr>
          </a:br>
          <a:r>
            <a:rPr lang="en-US" sz="800" b="0">
              <a:latin typeface="Arial"/>
              <a:cs typeface="Arial"/>
            </a:rPr>
            <a:t>480 Hrs.</a:t>
          </a:r>
        </a:p>
      </dgm:t>
    </dgm:pt>
    <dgm:pt modelId="{A994FEA3-9318-4949-A1C7-5013E5F23904}" type="parTrans" cxnId="{1B80DD8D-1E4F-7442-A5EF-5F1EBD66F0A8}">
      <dgm:prSet/>
      <dgm:spPr/>
      <dgm:t>
        <a:bodyPr/>
        <a:lstStyle/>
        <a:p>
          <a:endParaRPr lang="en-US"/>
        </a:p>
      </dgm:t>
    </dgm:pt>
    <dgm:pt modelId="{F079A456-B7BD-9443-BE75-E83FA395CEFB}" type="sibTrans" cxnId="{1B80DD8D-1E4F-7442-A5EF-5F1EBD66F0A8}">
      <dgm:prSet/>
      <dgm:spPr/>
      <dgm:t>
        <a:bodyPr/>
        <a:lstStyle/>
        <a:p>
          <a:endParaRPr lang="en-US"/>
        </a:p>
      </dgm:t>
    </dgm:pt>
    <dgm:pt modelId="{FDE29F76-3220-C648-B455-3AB152DCDDAA}">
      <dgm:prSet phldrT="[Text]"/>
      <dgm:spPr/>
      <dgm:t>
        <a:bodyPr/>
        <a:lstStyle/>
        <a:p>
          <a:r>
            <a:rPr lang="es-ES_tradnl" b="1">
              <a:latin typeface="Arial"/>
              <a:cs typeface="Arial"/>
            </a:rPr>
            <a:t>Inicio y Planificación</a:t>
          </a:r>
          <a:br>
            <a:rPr lang="es-ES_tradnl" b="1">
              <a:latin typeface="Arial"/>
              <a:cs typeface="Arial"/>
            </a:rPr>
          </a:br>
          <a:r>
            <a:rPr lang="es-ES_tradnl" b="0">
              <a:latin typeface="Arial"/>
              <a:cs typeface="Arial"/>
            </a:rPr>
            <a:t>40 Hrs.</a:t>
          </a:r>
          <a:endParaRPr lang="en-US" b="0">
            <a:latin typeface="Arial"/>
            <a:cs typeface="Arial"/>
          </a:endParaRPr>
        </a:p>
      </dgm:t>
    </dgm:pt>
    <dgm:pt modelId="{969C1C40-FC20-E247-81A7-E4AFB43E7E17}" type="parTrans" cxnId="{4055D0F6-3393-684C-80C3-0A64CB2B7E31}">
      <dgm:prSet/>
      <dgm:spPr/>
      <dgm:t>
        <a:bodyPr/>
        <a:lstStyle/>
        <a:p>
          <a:endParaRPr lang="en-US" b="1"/>
        </a:p>
      </dgm:t>
    </dgm:pt>
    <dgm:pt modelId="{1F795563-0437-E041-8C38-85F152A5D038}" type="sibTrans" cxnId="{4055D0F6-3393-684C-80C3-0A64CB2B7E31}">
      <dgm:prSet/>
      <dgm:spPr/>
      <dgm:t>
        <a:bodyPr/>
        <a:lstStyle/>
        <a:p>
          <a:endParaRPr lang="en-US"/>
        </a:p>
      </dgm:t>
    </dgm:pt>
    <dgm:pt modelId="{7A2372B1-D98B-0948-A6E3-DA0A0AF4F80E}">
      <dgm:prSet phldrT="[Text]"/>
      <dgm:spPr/>
      <dgm:t>
        <a:bodyPr/>
        <a:lstStyle/>
        <a:p>
          <a:r>
            <a:rPr lang="es-MX" b="1" baseline="0">
              <a:latin typeface="Arial"/>
              <a:cs typeface="Arial"/>
            </a:rPr>
            <a:t>Análisis de Requerimientos</a:t>
          </a:r>
          <a:br>
            <a:rPr lang="es-MX" b="1" baseline="0">
              <a:latin typeface="Arial"/>
              <a:cs typeface="Arial"/>
            </a:rPr>
          </a:br>
          <a:r>
            <a:rPr lang="es-MX" b="0">
              <a:latin typeface="Arial"/>
              <a:cs typeface="Arial"/>
            </a:rPr>
            <a:t>40 Hrs.</a:t>
          </a:r>
          <a:endParaRPr lang="en-US" b="0">
            <a:latin typeface="Arial"/>
            <a:cs typeface="Arial"/>
          </a:endParaRPr>
        </a:p>
      </dgm:t>
    </dgm:pt>
    <dgm:pt modelId="{E51CF90D-3135-C848-AF2C-BE2B2E26A5DB}" type="parTrans" cxnId="{26E5B646-5064-C746-8994-D951F0A1902A}">
      <dgm:prSet/>
      <dgm:spPr/>
      <dgm:t>
        <a:bodyPr/>
        <a:lstStyle/>
        <a:p>
          <a:endParaRPr lang="en-US" b="1"/>
        </a:p>
      </dgm:t>
    </dgm:pt>
    <dgm:pt modelId="{47877346-CBD2-954B-829A-BBDC0D62B1FE}" type="sibTrans" cxnId="{26E5B646-5064-C746-8994-D951F0A1902A}">
      <dgm:prSet/>
      <dgm:spPr/>
      <dgm:t>
        <a:bodyPr/>
        <a:lstStyle/>
        <a:p>
          <a:endParaRPr lang="en-US"/>
        </a:p>
      </dgm:t>
    </dgm:pt>
    <dgm:pt modelId="{A203EB72-3828-5F48-AC87-9810CFF2229E}">
      <dgm:prSet phldrT="[Text]"/>
      <dgm:spPr/>
      <dgm:t>
        <a:bodyPr/>
        <a:lstStyle/>
        <a:p>
          <a:r>
            <a:rPr lang="es-ES_tradnl" b="1" baseline="0">
              <a:latin typeface="Arial"/>
              <a:cs typeface="Arial"/>
            </a:rPr>
            <a:t>Arquitectura y Diseño</a:t>
          </a:r>
          <a:br>
            <a:rPr lang="es-ES_tradnl" b="1" baseline="0">
              <a:latin typeface="Arial"/>
              <a:cs typeface="Arial"/>
            </a:rPr>
          </a:br>
          <a:r>
            <a:rPr lang="es-ES_tradnl" b="0">
              <a:latin typeface="Arial"/>
              <a:cs typeface="Arial"/>
            </a:rPr>
            <a:t>40 Hrs.</a:t>
          </a:r>
          <a:endParaRPr lang="en-US" b="0">
            <a:latin typeface="Arial"/>
            <a:cs typeface="Arial"/>
          </a:endParaRPr>
        </a:p>
      </dgm:t>
    </dgm:pt>
    <dgm:pt modelId="{92761C24-C5C3-2845-8A7E-CDD01DA3136B}" type="parTrans" cxnId="{EA318CDB-49CC-D84D-B585-11B9681C1482}">
      <dgm:prSet/>
      <dgm:spPr/>
      <dgm:t>
        <a:bodyPr/>
        <a:lstStyle/>
        <a:p>
          <a:endParaRPr lang="en-US" b="1"/>
        </a:p>
      </dgm:t>
    </dgm:pt>
    <dgm:pt modelId="{A8E67558-FDA9-7A49-87EF-A6A1ED31816F}" type="sibTrans" cxnId="{EA318CDB-49CC-D84D-B585-11B9681C1482}">
      <dgm:prSet/>
      <dgm:spPr/>
      <dgm:t>
        <a:bodyPr/>
        <a:lstStyle/>
        <a:p>
          <a:endParaRPr lang="en-US"/>
        </a:p>
      </dgm:t>
    </dgm:pt>
    <dgm:pt modelId="{57F98E4B-23DB-8D4A-9B21-E5953B40B466}">
      <dgm:prSet/>
      <dgm:spPr/>
      <dgm:t>
        <a:bodyPr/>
        <a:lstStyle/>
        <a:p>
          <a:r>
            <a:rPr lang="es-ES_tradnl" b="1">
              <a:latin typeface="Arial"/>
              <a:cs typeface="Arial"/>
            </a:rPr>
            <a:t>Cierre del Proyecto</a:t>
          </a:r>
          <a:br>
            <a:rPr lang="es-ES_tradnl" b="1">
              <a:latin typeface="Arial"/>
              <a:cs typeface="Arial"/>
            </a:rPr>
          </a:br>
          <a:r>
            <a:rPr lang="es-ES_tradnl" b="0">
              <a:latin typeface="Arial"/>
              <a:cs typeface="Arial"/>
            </a:rPr>
            <a:t>40 Hrs.</a:t>
          </a:r>
          <a:endParaRPr lang="en-US" b="0">
            <a:latin typeface="Arial"/>
            <a:cs typeface="Arial"/>
          </a:endParaRPr>
        </a:p>
      </dgm:t>
    </dgm:pt>
    <dgm:pt modelId="{CE4C4F75-9A7D-3B4D-84B8-20F3264F1F5B}" type="parTrans" cxnId="{3FB62912-6E0B-9547-A52A-AEF9B1D05CED}">
      <dgm:prSet/>
      <dgm:spPr/>
      <dgm:t>
        <a:bodyPr/>
        <a:lstStyle/>
        <a:p>
          <a:endParaRPr lang="en-US" b="1"/>
        </a:p>
      </dgm:t>
    </dgm:pt>
    <dgm:pt modelId="{D16DDDEB-DE33-CA4F-B041-A10DBE780196}" type="sibTrans" cxnId="{3FB62912-6E0B-9547-A52A-AEF9B1D05CED}">
      <dgm:prSet/>
      <dgm:spPr/>
      <dgm:t>
        <a:bodyPr/>
        <a:lstStyle/>
        <a:p>
          <a:endParaRPr lang="en-US"/>
        </a:p>
      </dgm:t>
    </dgm:pt>
    <dgm:pt modelId="{78A7F442-9B99-8440-BB5A-F3F737C0D99F}">
      <dgm:prSet phldrT="[Text]"/>
      <dgm:spPr>
        <a:noFill/>
        <a:ln>
          <a:solidFill>
            <a:schemeClr val="accent1"/>
          </a:solidFill>
        </a:ln>
      </dgm:spPr>
      <dgm:t>
        <a:bodyPr/>
        <a:lstStyle/>
        <a:p>
          <a:r>
            <a:rPr lang="en-US" b="1">
              <a:solidFill>
                <a:schemeClr val="tx1"/>
              </a:solidFill>
              <a:latin typeface="Arial"/>
              <a:cs typeface="Arial"/>
            </a:rPr>
            <a:t>Junta Inicial con el Cliente</a:t>
          </a:r>
          <a:br>
            <a:rPr lang="en-US" b="1">
              <a:solidFill>
                <a:schemeClr val="tx1"/>
              </a:solidFill>
              <a:latin typeface="Arial"/>
              <a:cs typeface="Arial"/>
            </a:rPr>
          </a:br>
          <a:r>
            <a:rPr lang="en-US">
              <a:solidFill>
                <a:schemeClr val="tx1"/>
              </a:solidFill>
              <a:latin typeface="Arial"/>
              <a:cs typeface="Arial"/>
            </a:rPr>
            <a:t>8 Hrs.</a:t>
          </a:r>
        </a:p>
      </dgm:t>
    </dgm:pt>
    <dgm:pt modelId="{05C860E5-EBCF-CA48-A827-5C64F55598AB}" type="parTrans" cxnId="{B9DB2108-2564-3A43-B977-44B032FD0AAD}">
      <dgm:prSet/>
      <dgm:spPr/>
      <dgm:t>
        <a:bodyPr/>
        <a:lstStyle/>
        <a:p>
          <a:endParaRPr lang="en-US"/>
        </a:p>
      </dgm:t>
    </dgm:pt>
    <dgm:pt modelId="{307369E9-E0A7-3744-8C5E-EBAB162DD9AA}" type="sibTrans" cxnId="{B9DB2108-2564-3A43-B977-44B032FD0AAD}">
      <dgm:prSet/>
      <dgm:spPr/>
      <dgm:t>
        <a:bodyPr/>
        <a:lstStyle/>
        <a:p>
          <a:endParaRPr lang="en-US"/>
        </a:p>
      </dgm:t>
    </dgm:pt>
    <dgm:pt modelId="{29202006-77E1-AC43-8F22-F4D581D02407}">
      <dgm:prSet phldrT="[Text]"/>
      <dgm:spPr>
        <a:noFill/>
        <a:ln>
          <a:solidFill>
            <a:schemeClr val="accent1"/>
          </a:solidFill>
        </a:ln>
      </dgm:spPr>
      <dgm:t>
        <a:bodyPr/>
        <a:lstStyle/>
        <a:p>
          <a:r>
            <a:rPr lang="en-US" b="1">
              <a:solidFill>
                <a:srgbClr val="000000"/>
              </a:solidFill>
              <a:latin typeface="Arial"/>
              <a:cs typeface="Arial"/>
            </a:rPr>
            <a:t>Requirimientos Funcionales</a:t>
          </a:r>
          <a:br>
            <a:rPr lang="en-US" b="1">
              <a:solidFill>
                <a:srgbClr val="000000"/>
              </a:solidFill>
              <a:latin typeface="Arial"/>
              <a:cs typeface="Arial"/>
            </a:rPr>
          </a:br>
          <a:r>
            <a:rPr lang="en-US">
              <a:solidFill>
                <a:srgbClr val="000000"/>
              </a:solidFill>
              <a:latin typeface="Arial"/>
              <a:cs typeface="Arial"/>
            </a:rPr>
            <a:t>16 Hrs.</a:t>
          </a:r>
        </a:p>
      </dgm:t>
    </dgm:pt>
    <dgm:pt modelId="{CE66AEEB-DCCC-254A-A29D-9DD641B4F216}" type="parTrans" cxnId="{27290B8D-07ED-9D4E-8C84-C86BD11AD6B8}">
      <dgm:prSet/>
      <dgm:spPr/>
      <dgm:t>
        <a:bodyPr/>
        <a:lstStyle/>
        <a:p>
          <a:endParaRPr lang="en-US"/>
        </a:p>
      </dgm:t>
    </dgm:pt>
    <dgm:pt modelId="{62C6FC00-12F4-FE43-B037-428774BE7F25}" type="sibTrans" cxnId="{27290B8D-07ED-9D4E-8C84-C86BD11AD6B8}">
      <dgm:prSet/>
      <dgm:spPr/>
      <dgm:t>
        <a:bodyPr/>
        <a:lstStyle/>
        <a:p>
          <a:endParaRPr lang="en-US"/>
        </a:p>
      </dgm:t>
    </dgm:pt>
    <dgm:pt modelId="{D61A63AF-C241-E44C-8E28-D1DDD3720D89}">
      <dgm:prSet/>
      <dgm:spPr>
        <a:solidFill>
          <a:srgbClr val="FFFFFF"/>
        </a:solidFill>
        <a:ln>
          <a:solidFill>
            <a:srgbClr val="4F81BD"/>
          </a:solidFill>
        </a:ln>
      </dgm:spPr>
      <dgm:t>
        <a:bodyPr/>
        <a:lstStyle/>
        <a:p>
          <a:r>
            <a:rPr lang="en-US" b="1">
              <a:solidFill>
                <a:srgbClr val="000000"/>
              </a:solidFill>
              <a:latin typeface="Arial"/>
              <a:cs typeface="Arial"/>
            </a:rPr>
            <a:t>Documentacion Final</a:t>
          </a:r>
          <a:br>
            <a:rPr lang="en-US" b="1">
              <a:solidFill>
                <a:srgbClr val="000000"/>
              </a:solidFill>
              <a:latin typeface="Arial"/>
              <a:cs typeface="Arial"/>
            </a:rPr>
          </a:br>
          <a:r>
            <a:rPr lang="en-US">
              <a:solidFill>
                <a:srgbClr val="000000"/>
              </a:solidFill>
              <a:latin typeface="Arial"/>
              <a:cs typeface="Arial"/>
            </a:rPr>
            <a:t>8 Hrs.</a:t>
          </a:r>
        </a:p>
      </dgm:t>
    </dgm:pt>
    <dgm:pt modelId="{1E4ECD1B-F233-C64A-BE2A-9EDF64322378}" type="parTrans" cxnId="{45057683-AC67-BF4F-A36B-39E08DF25F92}">
      <dgm:prSet/>
      <dgm:spPr/>
      <dgm:t>
        <a:bodyPr/>
        <a:lstStyle/>
        <a:p>
          <a:endParaRPr lang="en-US"/>
        </a:p>
      </dgm:t>
    </dgm:pt>
    <dgm:pt modelId="{2F5841A1-477C-1641-A22B-3BC2985062B5}" type="sibTrans" cxnId="{45057683-AC67-BF4F-A36B-39E08DF25F92}">
      <dgm:prSet/>
      <dgm:spPr/>
      <dgm:t>
        <a:bodyPr/>
        <a:lstStyle/>
        <a:p>
          <a:endParaRPr lang="en-US"/>
        </a:p>
      </dgm:t>
    </dgm:pt>
    <dgm:pt modelId="{8183AF39-9FAA-2F40-B238-05A255BE5D76}">
      <dgm:prSet phldrT="[Text]"/>
      <dgm:spPr/>
      <dgm:t>
        <a:bodyPr/>
        <a:lstStyle/>
        <a:p>
          <a:r>
            <a:rPr lang="en-US" b="1">
              <a:latin typeface="Arial"/>
              <a:cs typeface="Arial"/>
            </a:rPr>
            <a:t>Desarrollo </a:t>
          </a:r>
          <a:br>
            <a:rPr lang="en-US" b="1">
              <a:latin typeface="Arial"/>
              <a:cs typeface="Arial"/>
            </a:rPr>
          </a:br>
          <a:r>
            <a:rPr lang="en-US" b="1">
              <a:latin typeface="Arial"/>
              <a:cs typeface="Arial"/>
            </a:rPr>
            <a:t>del Codigo</a:t>
          </a:r>
          <a:br>
            <a:rPr lang="en-US" b="1">
              <a:latin typeface="Arial"/>
              <a:cs typeface="Arial"/>
            </a:rPr>
          </a:br>
          <a:r>
            <a:rPr lang="en-US" b="0">
              <a:latin typeface="Arial"/>
              <a:cs typeface="Arial"/>
            </a:rPr>
            <a:t>320 Hrs.</a:t>
          </a:r>
        </a:p>
      </dgm:t>
    </dgm:pt>
    <dgm:pt modelId="{2C56E069-8C77-5549-BA69-070E6F012946}" type="parTrans" cxnId="{D64A6488-FC03-9043-BC10-FDD95685A93A}">
      <dgm:prSet/>
      <dgm:spPr/>
      <dgm:t>
        <a:bodyPr/>
        <a:lstStyle/>
        <a:p>
          <a:endParaRPr lang="en-US" b="1"/>
        </a:p>
      </dgm:t>
    </dgm:pt>
    <dgm:pt modelId="{7B0A2FD6-0F3E-4C49-8113-E580DB6BCF36}" type="sibTrans" cxnId="{D64A6488-FC03-9043-BC10-FDD95685A93A}">
      <dgm:prSet/>
      <dgm:spPr/>
      <dgm:t>
        <a:bodyPr/>
        <a:lstStyle/>
        <a:p>
          <a:endParaRPr lang="en-US"/>
        </a:p>
      </dgm:t>
    </dgm:pt>
    <dgm:pt modelId="{E586997B-45EB-E245-A97D-8831330493BB}">
      <dgm:prSet phldrT="[Text]"/>
      <dgm:spPr>
        <a:solidFill>
          <a:srgbClr val="FFFFFF"/>
        </a:solidFill>
        <a:ln>
          <a:solidFill>
            <a:srgbClr val="4F81BD"/>
          </a:solidFill>
        </a:ln>
      </dgm:spPr>
      <dgm:t>
        <a:bodyPr/>
        <a:lstStyle/>
        <a:p>
          <a:r>
            <a:rPr lang="en-US" b="1">
              <a:solidFill>
                <a:srgbClr val="000000"/>
              </a:solidFill>
              <a:latin typeface="Arial"/>
              <a:cs typeface="Arial"/>
            </a:rPr>
            <a:t>Base de Datos</a:t>
          </a:r>
          <a:r>
            <a:rPr lang="en-US">
              <a:solidFill>
                <a:srgbClr val="000000"/>
              </a:solidFill>
              <a:latin typeface="Arial"/>
              <a:cs typeface="Arial"/>
            </a:rPr>
            <a:t/>
          </a:r>
          <a:br>
            <a:rPr lang="en-US">
              <a:solidFill>
                <a:srgbClr val="000000"/>
              </a:solidFill>
              <a:latin typeface="Arial"/>
              <a:cs typeface="Arial"/>
            </a:rPr>
          </a:br>
          <a:r>
            <a:rPr lang="en-US">
              <a:solidFill>
                <a:srgbClr val="000000"/>
              </a:solidFill>
              <a:latin typeface="Arial"/>
              <a:cs typeface="Arial"/>
            </a:rPr>
            <a:t>40 Hrs.</a:t>
          </a:r>
        </a:p>
      </dgm:t>
    </dgm:pt>
    <dgm:pt modelId="{278513C1-C0B6-F64D-A88D-B31635EEEDD9}" type="parTrans" cxnId="{8E32466F-24BA-F14D-BEAD-B039ECFE9F61}">
      <dgm:prSet/>
      <dgm:spPr/>
      <dgm:t>
        <a:bodyPr/>
        <a:lstStyle/>
        <a:p>
          <a:endParaRPr lang="en-US"/>
        </a:p>
      </dgm:t>
    </dgm:pt>
    <dgm:pt modelId="{E9CD88D9-3940-C143-90F0-D6BCC9ACF6A5}" type="sibTrans" cxnId="{8E32466F-24BA-F14D-BEAD-B039ECFE9F61}">
      <dgm:prSet/>
      <dgm:spPr/>
      <dgm:t>
        <a:bodyPr/>
        <a:lstStyle/>
        <a:p>
          <a:endParaRPr lang="en-US"/>
        </a:p>
      </dgm:t>
    </dgm:pt>
    <dgm:pt modelId="{B08459C6-21FB-9349-86BE-7BBC3BD5F091}">
      <dgm:prSet phldrT="[Text]"/>
      <dgm:spPr>
        <a:noFill/>
        <a:ln>
          <a:solidFill>
            <a:schemeClr val="accent1"/>
          </a:solidFill>
        </a:ln>
      </dgm:spPr>
      <dgm:t>
        <a:bodyPr/>
        <a:lstStyle/>
        <a:p>
          <a:r>
            <a:rPr lang="en-US" b="1">
              <a:solidFill>
                <a:srgbClr val="000000"/>
              </a:solidFill>
              <a:latin typeface="Arial"/>
              <a:cs typeface="Arial"/>
            </a:rPr>
            <a:t>Determinar Alcance</a:t>
          </a:r>
          <a:br>
            <a:rPr lang="en-US" b="1">
              <a:solidFill>
                <a:srgbClr val="000000"/>
              </a:solidFill>
              <a:latin typeface="Arial"/>
              <a:cs typeface="Arial"/>
            </a:rPr>
          </a:br>
          <a:r>
            <a:rPr lang="en-US" b="0">
              <a:solidFill>
                <a:srgbClr val="000000"/>
              </a:solidFill>
              <a:latin typeface="Arial"/>
              <a:cs typeface="Arial"/>
            </a:rPr>
            <a:t>8 Hrs.</a:t>
          </a:r>
        </a:p>
      </dgm:t>
    </dgm:pt>
    <dgm:pt modelId="{2D2DD754-521F-4F4A-9A33-BCF133D5BC21}" type="parTrans" cxnId="{7BF05B67-73C3-4847-98E3-8E46BF971DA9}">
      <dgm:prSet/>
      <dgm:spPr/>
      <dgm:t>
        <a:bodyPr/>
        <a:lstStyle/>
        <a:p>
          <a:endParaRPr lang="en-US"/>
        </a:p>
      </dgm:t>
    </dgm:pt>
    <dgm:pt modelId="{D1D09A6A-79F3-4841-AECB-8FDFE2251A02}" type="sibTrans" cxnId="{7BF05B67-73C3-4847-98E3-8E46BF971DA9}">
      <dgm:prSet/>
      <dgm:spPr/>
      <dgm:t>
        <a:bodyPr/>
        <a:lstStyle/>
        <a:p>
          <a:endParaRPr lang="en-US"/>
        </a:p>
      </dgm:t>
    </dgm:pt>
    <dgm:pt modelId="{DD4F6633-C205-3444-B6A2-273E7B4F853D}">
      <dgm:prSet phldrT="[Text]"/>
      <dgm:spPr>
        <a:noFill/>
        <a:ln>
          <a:solidFill>
            <a:schemeClr val="accent1"/>
          </a:solidFill>
        </a:ln>
      </dgm:spPr>
      <dgm:t>
        <a:bodyPr/>
        <a:lstStyle/>
        <a:p>
          <a:r>
            <a:rPr lang="en-US" b="1">
              <a:solidFill>
                <a:srgbClr val="000000"/>
              </a:solidFill>
              <a:latin typeface="Arial"/>
              <a:cs typeface="Arial"/>
            </a:rPr>
            <a:t>Planear Actividades</a:t>
          </a:r>
          <a:br>
            <a:rPr lang="en-US" b="1">
              <a:solidFill>
                <a:srgbClr val="000000"/>
              </a:solidFill>
              <a:latin typeface="Arial"/>
              <a:cs typeface="Arial"/>
            </a:rPr>
          </a:br>
          <a:r>
            <a:rPr lang="en-US" b="0">
              <a:solidFill>
                <a:srgbClr val="000000"/>
              </a:solidFill>
              <a:latin typeface="Arial"/>
              <a:cs typeface="Arial"/>
            </a:rPr>
            <a:t>8 Hrs.</a:t>
          </a:r>
        </a:p>
      </dgm:t>
    </dgm:pt>
    <dgm:pt modelId="{41AC2D93-B2DA-7944-A50C-00C639AC0DA4}" type="parTrans" cxnId="{0E8AF787-0CD4-1F4A-9E51-70EE2980B595}">
      <dgm:prSet/>
      <dgm:spPr/>
      <dgm:t>
        <a:bodyPr/>
        <a:lstStyle/>
        <a:p>
          <a:endParaRPr lang="en-US"/>
        </a:p>
      </dgm:t>
    </dgm:pt>
    <dgm:pt modelId="{BB982A37-C247-0A42-B6BE-8BD50830F1DF}" type="sibTrans" cxnId="{0E8AF787-0CD4-1F4A-9E51-70EE2980B595}">
      <dgm:prSet/>
      <dgm:spPr/>
      <dgm:t>
        <a:bodyPr/>
        <a:lstStyle/>
        <a:p>
          <a:endParaRPr lang="en-US"/>
        </a:p>
      </dgm:t>
    </dgm:pt>
    <dgm:pt modelId="{94EAB071-6CAF-FD44-B2A8-83FFDD67D492}">
      <dgm:prSet phldrT="[Text]"/>
      <dgm:spPr>
        <a:solidFill>
          <a:srgbClr val="FFFFFF"/>
        </a:solidFill>
        <a:ln>
          <a:solidFill>
            <a:srgbClr val="4F81BD"/>
          </a:solidFill>
        </a:ln>
      </dgm:spPr>
      <dgm:t>
        <a:bodyPr/>
        <a:lstStyle/>
        <a:p>
          <a:r>
            <a:rPr lang="en-US" b="1">
              <a:solidFill>
                <a:srgbClr val="000000"/>
              </a:solidFill>
              <a:latin typeface="Arial"/>
              <a:cs typeface="Arial"/>
            </a:rPr>
            <a:t>Requiriemientos Tecnicos</a:t>
          </a:r>
          <a:br>
            <a:rPr lang="en-US" b="1">
              <a:solidFill>
                <a:srgbClr val="000000"/>
              </a:solidFill>
              <a:latin typeface="Arial"/>
              <a:cs typeface="Arial"/>
            </a:rPr>
          </a:br>
          <a:r>
            <a:rPr lang="en-US">
              <a:solidFill>
                <a:srgbClr val="000000"/>
              </a:solidFill>
              <a:latin typeface="Arial"/>
              <a:cs typeface="Arial"/>
            </a:rPr>
            <a:t>8 Hrs.</a:t>
          </a:r>
        </a:p>
      </dgm:t>
    </dgm:pt>
    <dgm:pt modelId="{4DD612D1-6012-204B-AA4B-5802E122055F}" type="parTrans" cxnId="{413F8CCB-248E-CB4E-8A1F-A318087D8859}">
      <dgm:prSet/>
      <dgm:spPr/>
      <dgm:t>
        <a:bodyPr/>
        <a:lstStyle/>
        <a:p>
          <a:endParaRPr lang="en-US"/>
        </a:p>
      </dgm:t>
    </dgm:pt>
    <dgm:pt modelId="{78196E4A-521D-7C47-9673-E84B7B056984}" type="sibTrans" cxnId="{413F8CCB-248E-CB4E-8A1F-A318087D8859}">
      <dgm:prSet/>
      <dgm:spPr/>
      <dgm:t>
        <a:bodyPr/>
        <a:lstStyle/>
        <a:p>
          <a:endParaRPr lang="en-US"/>
        </a:p>
      </dgm:t>
    </dgm:pt>
    <dgm:pt modelId="{C11E19AC-39AE-0541-ADF8-538FBDF900D7}">
      <dgm:prSet phldrT="[Text]"/>
      <dgm:spPr>
        <a:solidFill>
          <a:srgbClr val="FFFFFF"/>
        </a:solidFill>
        <a:ln>
          <a:solidFill>
            <a:srgbClr val="4F81BD"/>
          </a:solidFill>
        </a:ln>
      </dgm:spPr>
      <dgm:t>
        <a:bodyPr/>
        <a:lstStyle/>
        <a:p>
          <a:r>
            <a:rPr lang="en-US" b="1">
              <a:solidFill>
                <a:srgbClr val="000000"/>
              </a:solidFill>
              <a:latin typeface="Arial"/>
              <a:cs typeface="Arial"/>
            </a:rPr>
            <a:t>Analizar Requisitos</a:t>
          </a:r>
          <a:br>
            <a:rPr lang="en-US" b="1">
              <a:solidFill>
                <a:srgbClr val="000000"/>
              </a:solidFill>
              <a:latin typeface="Arial"/>
              <a:cs typeface="Arial"/>
            </a:rPr>
          </a:br>
          <a:r>
            <a:rPr lang="en-US">
              <a:solidFill>
                <a:srgbClr val="000000"/>
              </a:solidFill>
              <a:latin typeface="Arial"/>
              <a:cs typeface="Arial"/>
            </a:rPr>
            <a:t>8 Hrs.</a:t>
          </a:r>
        </a:p>
      </dgm:t>
    </dgm:pt>
    <dgm:pt modelId="{30B031A3-A92E-0F41-ABDF-96AAFEB23D5B}" type="parTrans" cxnId="{F4796E78-DAE6-354C-A0F9-14AC79F1A260}">
      <dgm:prSet/>
      <dgm:spPr/>
      <dgm:t>
        <a:bodyPr/>
        <a:lstStyle/>
        <a:p>
          <a:endParaRPr lang="en-US"/>
        </a:p>
      </dgm:t>
    </dgm:pt>
    <dgm:pt modelId="{C35DE6F0-6BC7-D242-A98E-12B5641BCD79}" type="sibTrans" cxnId="{F4796E78-DAE6-354C-A0F9-14AC79F1A260}">
      <dgm:prSet/>
      <dgm:spPr/>
      <dgm:t>
        <a:bodyPr/>
        <a:lstStyle/>
        <a:p>
          <a:endParaRPr lang="en-US"/>
        </a:p>
      </dgm:t>
    </dgm:pt>
    <dgm:pt modelId="{005A463A-C28D-D14A-B85E-E8341D233FB9}">
      <dgm:prSet phldrT="[Text]"/>
      <dgm:spPr>
        <a:noFill/>
        <a:ln>
          <a:solidFill>
            <a:schemeClr val="accent1"/>
          </a:solidFill>
        </a:ln>
      </dgm:spPr>
      <dgm:t>
        <a:bodyPr/>
        <a:lstStyle/>
        <a:p>
          <a:r>
            <a:rPr lang="en-US" b="1">
              <a:solidFill>
                <a:srgbClr val="000000"/>
              </a:solidFill>
              <a:latin typeface="Arial"/>
              <a:cs typeface="Arial"/>
            </a:rPr>
            <a:t>Documentacion Inicial</a:t>
          </a:r>
          <a:br>
            <a:rPr lang="en-US" b="1">
              <a:solidFill>
                <a:srgbClr val="000000"/>
              </a:solidFill>
              <a:latin typeface="Arial"/>
              <a:cs typeface="Arial"/>
            </a:rPr>
          </a:br>
          <a:r>
            <a:rPr lang="en-US" b="0">
              <a:solidFill>
                <a:srgbClr val="000000"/>
              </a:solidFill>
              <a:latin typeface="Arial"/>
              <a:cs typeface="Arial"/>
            </a:rPr>
            <a:t>8 Hrs.</a:t>
          </a:r>
        </a:p>
      </dgm:t>
    </dgm:pt>
    <dgm:pt modelId="{53C3FFF8-C7FA-F148-AA28-A945E9CC1F0C}" type="parTrans" cxnId="{AC02DBD5-B8F3-7640-BF15-8C70FEF57067}">
      <dgm:prSet/>
      <dgm:spPr/>
      <dgm:t>
        <a:bodyPr/>
        <a:lstStyle/>
        <a:p>
          <a:endParaRPr lang="en-US"/>
        </a:p>
      </dgm:t>
    </dgm:pt>
    <dgm:pt modelId="{A358E44C-BF6B-EF43-AB3A-0925208D06EB}" type="sibTrans" cxnId="{AC02DBD5-B8F3-7640-BF15-8C70FEF57067}">
      <dgm:prSet/>
      <dgm:spPr/>
      <dgm:t>
        <a:bodyPr/>
        <a:lstStyle/>
        <a:p>
          <a:endParaRPr lang="en-US"/>
        </a:p>
      </dgm:t>
    </dgm:pt>
    <dgm:pt modelId="{B89B7BA6-B2D1-A54A-8464-5C354A3986ED}">
      <dgm:prSet phldrT="[Text]"/>
      <dgm:spPr>
        <a:solidFill>
          <a:srgbClr val="FFFFFF"/>
        </a:solidFill>
        <a:ln>
          <a:solidFill>
            <a:srgbClr val="4F81BD"/>
          </a:solidFill>
        </a:ln>
      </dgm:spPr>
      <dgm:t>
        <a:bodyPr/>
        <a:lstStyle/>
        <a:p>
          <a:r>
            <a:rPr lang="en-US" b="1">
              <a:solidFill>
                <a:srgbClr val="000000"/>
              </a:solidFill>
              <a:latin typeface="Arial"/>
              <a:cs typeface="Arial"/>
            </a:rPr>
            <a:t>Validar Requisitos</a:t>
          </a:r>
          <a:br>
            <a:rPr lang="en-US" b="1">
              <a:solidFill>
                <a:srgbClr val="000000"/>
              </a:solidFill>
              <a:latin typeface="Arial"/>
              <a:cs typeface="Arial"/>
            </a:rPr>
          </a:br>
          <a:r>
            <a:rPr lang="en-US">
              <a:solidFill>
                <a:srgbClr val="000000"/>
              </a:solidFill>
              <a:latin typeface="Arial"/>
              <a:cs typeface="Arial"/>
            </a:rPr>
            <a:t>8 Hrs.</a:t>
          </a:r>
        </a:p>
      </dgm:t>
    </dgm:pt>
    <dgm:pt modelId="{B2ED7A97-0DAC-F740-8FB6-C4F81A14429D}" type="parTrans" cxnId="{374404DD-0C7A-394B-8B81-7DA543596482}">
      <dgm:prSet/>
      <dgm:spPr/>
      <dgm:t>
        <a:bodyPr/>
        <a:lstStyle/>
        <a:p>
          <a:endParaRPr lang="en-US"/>
        </a:p>
      </dgm:t>
    </dgm:pt>
    <dgm:pt modelId="{C932D52D-147E-1C4B-8D65-9E776E957025}" type="sibTrans" cxnId="{374404DD-0C7A-394B-8B81-7DA543596482}">
      <dgm:prSet/>
      <dgm:spPr/>
      <dgm:t>
        <a:bodyPr/>
        <a:lstStyle/>
        <a:p>
          <a:endParaRPr lang="en-US"/>
        </a:p>
      </dgm:t>
    </dgm:pt>
    <dgm:pt modelId="{3B06E5AD-220C-8040-AAB8-48F3D7A47DC9}">
      <dgm:prSet phldrT="[Text]"/>
      <dgm:spPr>
        <a:solidFill>
          <a:srgbClr val="FFFFFF"/>
        </a:solidFill>
        <a:ln>
          <a:solidFill>
            <a:srgbClr val="4F81BD"/>
          </a:solidFill>
        </a:ln>
      </dgm:spPr>
      <dgm:t>
        <a:bodyPr/>
        <a:lstStyle/>
        <a:p>
          <a:r>
            <a:rPr lang="en-US" b="1">
              <a:solidFill>
                <a:srgbClr val="000000"/>
              </a:solidFill>
              <a:latin typeface="Arial"/>
              <a:cs typeface="Arial"/>
            </a:rPr>
            <a:t>Determinar Modulos</a:t>
          </a:r>
          <a:br>
            <a:rPr lang="en-US" b="1">
              <a:solidFill>
                <a:srgbClr val="000000"/>
              </a:solidFill>
              <a:latin typeface="Arial"/>
              <a:cs typeface="Arial"/>
            </a:rPr>
          </a:br>
          <a:r>
            <a:rPr lang="en-US">
              <a:solidFill>
                <a:srgbClr val="000000"/>
              </a:solidFill>
              <a:latin typeface="Arial"/>
              <a:cs typeface="Arial"/>
            </a:rPr>
            <a:t>10 Hrs.</a:t>
          </a:r>
        </a:p>
      </dgm:t>
    </dgm:pt>
    <dgm:pt modelId="{C7C6D18E-2B20-204E-9FFC-3D3CEEDEB50D}" type="parTrans" cxnId="{C90F36F8-A850-B742-A7A1-F6A83D664AF4}">
      <dgm:prSet/>
      <dgm:spPr/>
      <dgm:t>
        <a:bodyPr/>
        <a:lstStyle/>
        <a:p>
          <a:endParaRPr lang="en-US"/>
        </a:p>
      </dgm:t>
    </dgm:pt>
    <dgm:pt modelId="{C2FFF0F1-74C2-DC49-BFB2-97C2DD25546B}" type="sibTrans" cxnId="{C90F36F8-A850-B742-A7A1-F6A83D664AF4}">
      <dgm:prSet/>
      <dgm:spPr/>
      <dgm:t>
        <a:bodyPr/>
        <a:lstStyle/>
        <a:p>
          <a:endParaRPr lang="en-US"/>
        </a:p>
      </dgm:t>
    </dgm:pt>
    <dgm:pt modelId="{3CA22C60-A43B-5E4F-BBA6-5C3673F9CFBE}">
      <dgm:prSet phldrT="[Text]"/>
      <dgm:spPr>
        <a:solidFill>
          <a:srgbClr val="FFFFFF"/>
        </a:solidFill>
        <a:ln>
          <a:solidFill>
            <a:srgbClr val="4F81BD"/>
          </a:solidFill>
        </a:ln>
      </dgm:spPr>
      <dgm:t>
        <a:bodyPr/>
        <a:lstStyle/>
        <a:p>
          <a:r>
            <a:rPr lang="en-US" b="1">
              <a:solidFill>
                <a:srgbClr val="000000"/>
              </a:solidFill>
              <a:latin typeface="Arial"/>
              <a:cs typeface="Arial"/>
            </a:rPr>
            <a:t>Elejir Plataforma</a:t>
          </a:r>
          <a:br>
            <a:rPr lang="en-US" b="1">
              <a:solidFill>
                <a:srgbClr val="000000"/>
              </a:solidFill>
              <a:latin typeface="Arial"/>
              <a:cs typeface="Arial"/>
            </a:rPr>
          </a:br>
          <a:r>
            <a:rPr lang="en-US">
              <a:solidFill>
                <a:srgbClr val="000000"/>
              </a:solidFill>
              <a:latin typeface="Arial"/>
              <a:cs typeface="Arial"/>
            </a:rPr>
            <a:t>10 Hrs.</a:t>
          </a:r>
        </a:p>
      </dgm:t>
    </dgm:pt>
    <dgm:pt modelId="{D0D845A8-0906-3B49-A3D1-E47F4A076D6C}" type="parTrans" cxnId="{4120FF95-C7C2-A443-9B12-F5C12AA3B3D7}">
      <dgm:prSet/>
      <dgm:spPr/>
      <dgm:t>
        <a:bodyPr/>
        <a:lstStyle/>
        <a:p>
          <a:endParaRPr lang="en-US"/>
        </a:p>
      </dgm:t>
    </dgm:pt>
    <dgm:pt modelId="{823C8F69-BE8B-6246-A3C2-F2DE8460094D}" type="sibTrans" cxnId="{4120FF95-C7C2-A443-9B12-F5C12AA3B3D7}">
      <dgm:prSet/>
      <dgm:spPr/>
      <dgm:t>
        <a:bodyPr/>
        <a:lstStyle/>
        <a:p>
          <a:endParaRPr lang="en-US"/>
        </a:p>
      </dgm:t>
    </dgm:pt>
    <dgm:pt modelId="{10928354-1698-974B-98FA-7CC356D19E5E}">
      <dgm:prSet phldrT="[Text]"/>
      <dgm:spPr>
        <a:solidFill>
          <a:srgbClr val="FFFFFF"/>
        </a:solidFill>
        <a:ln>
          <a:solidFill>
            <a:srgbClr val="4F81BD"/>
          </a:solidFill>
        </a:ln>
      </dgm:spPr>
      <dgm:t>
        <a:bodyPr/>
        <a:lstStyle/>
        <a:p>
          <a:r>
            <a:rPr lang="en-US" b="1">
              <a:solidFill>
                <a:srgbClr val="000000"/>
              </a:solidFill>
              <a:latin typeface="Arial"/>
              <a:cs typeface="Arial"/>
            </a:rPr>
            <a:t>Diseñar Comunicacion</a:t>
          </a:r>
          <a:r>
            <a:rPr lang="en-US">
              <a:solidFill>
                <a:srgbClr val="000000"/>
              </a:solidFill>
              <a:latin typeface="Arial"/>
              <a:cs typeface="Arial"/>
            </a:rPr>
            <a:t/>
          </a:r>
          <a:br>
            <a:rPr lang="en-US">
              <a:solidFill>
                <a:srgbClr val="000000"/>
              </a:solidFill>
              <a:latin typeface="Arial"/>
              <a:cs typeface="Arial"/>
            </a:rPr>
          </a:br>
          <a:r>
            <a:rPr lang="en-US">
              <a:solidFill>
                <a:srgbClr val="000000"/>
              </a:solidFill>
              <a:latin typeface="Arial"/>
              <a:cs typeface="Arial"/>
            </a:rPr>
            <a:t>10 Hrs.</a:t>
          </a:r>
        </a:p>
      </dgm:t>
    </dgm:pt>
    <dgm:pt modelId="{2FFDB891-D9F8-4D44-9EEF-3E0B9881977F}" type="parTrans" cxnId="{A25FA85C-4F06-6048-ABD4-5CAA4DE8B4BA}">
      <dgm:prSet/>
      <dgm:spPr/>
      <dgm:t>
        <a:bodyPr/>
        <a:lstStyle/>
        <a:p>
          <a:endParaRPr lang="en-US"/>
        </a:p>
      </dgm:t>
    </dgm:pt>
    <dgm:pt modelId="{F1632CBE-DE9F-D64A-AA29-07AC4B14FCEE}" type="sibTrans" cxnId="{A25FA85C-4F06-6048-ABD4-5CAA4DE8B4BA}">
      <dgm:prSet/>
      <dgm:spPr/>
      <dgm:t>
        <a:bodyPr/>
        <a:lstStyle/>
        <a:p>
          <a:endParaRPr lang="en-US"/>
        </a:p>
      </dgm:t>
    </dgm:pt>
    <dgm:pt modelId="{F84D0033-3AF1-0640-A89E-BEDD980E82A7}">
      <dgm:prSet phldrT="[Text]"/>
      <dgm:spPr>
        <a:solidFill>
          <a:srgbClr val="FFFFFF"/>
        </a:solidFill>
        <a:ln>
          <a:solidFill>
            <a:srgbClr val="4F81BD"/>
          </a:solidFill>
        </a:ln>
      </dgm:spPr>
      <dgm:t>
        <a:bodyPr/>
        <a:lstStyle/>
        <a:p>
          <a:r>
            <a:rPr lang="en-US" b="1">
              <a:solidFill>
                <a:srgbClr val="000000"/>
              </a:solidFill>
              <a:latin typeface="Arial"/>
              <a:cs typeface="Arial"/>
            </a:rPr>
            <a:t>Elejir Patron de Diseño</a:t>
          </a:r>
          <a:br>
            <a:rPr lang="en-US" b="1">
              <a:solidFill>
                <a:srgbClr val="000000"/>
              </a:solidFill>
              <a:latin typeface="Arial"/>
              <a:cs typeface="Arial"/>
            </a:rPr>
          </a:br>
          <a:r>
            <a:rPr lang="en-US">
              <a:solidFill>
                <a:srgbClr val="000000"/>
              </a:solidFill>
              <a:latin typeface="Arial"/>
              <a:cs typeface="Arial"/>
            </a:rPr>
            <a:t>10 Hrs.</a:t>
          </a:r>
        </a:p>
      </dgm:t>
    </dgm:pt>
    <dgm:pt modelId="{A634AA6B-0664-B448-AC98-2330BB521E19}" type="parTrans" cxnId="{2B5A1FDF-17A0-0541-A626-1625504AFFCB}">
      <dgm:prSet/>
      <dgm:spPr/>
      <dgm:t>
        <a:bodyPr/>
        <a:lstStyle/>
        <a:p>
          <a:endParaRPr lang="en-US"/>
        </a:p>
      </dgm:t>
    </dgm:pt>
    <dgm:pt modelId="{5253B36A-6A79-F14E-B206-6EF4A109DFA5}" type="sibTrans" cxnId="{2B5A1FDF-17A0-0541-A626-1625504AFFCB}">
      <dgm:prSet/>
      <dgm:spPr/>
      <dgm:t>
        <a:bodyPr/>
        <a:lstStyle/>
        <a:p>
          <a:endParaRPr lang="en-US"/>
        </a:p>
      </dgm:t>
    </dgm:pt>
    <dgm:pt modelId="{2F18BF45-2459-6C46-B0F3-BCBB8D4AF2F6}">
      <dgm:prSet phldrT="[Text]"/>
      <dgm:spPr>
        <a:solidFill>
          <a:srgbClr val="FFFFFF"/>
        </a:solidFill>
        <a:ln>
          <a:solidFill>
            <a:srgbClr val="4F81BD"/>
          </a:solidFill>
        </a:ln>
      </dgm:spPr>
      <dgm:t>
        <a:bodyPr/>
        <a:lstStyle/>
        <a:p>
          <a:r>
            <a:rPr lang="en-US" b="1">
              <a:solidFill>
                <a:srgbClr val="000000"/>
              </a:solidFill>
              <a:latin typeface="Arial"/>
              <a:cs typeface="Arial"/>
            </a:rPr>
            <a:t>Modulo de Productos</a:t>
          </a:r>
          <a:br>
            <a:rPr lang="en-US" b="1">
              <a:solidFill>
                <a:srgbClr val="000000"/>
              </a:solidFill>
              <a:latin typeface="Arial"/>
              <a:cs typeface="Arial"/>
            </a:rPr>
          </a:br>
          <a:r>
            <a:rPr lang="en-US">
              <a:solidFill>
                <a:srgbClr val="000000"/>
              </a:solidFill>
              <a:latin typeface="Arial"/>
              <a:cs typeface="Arial"/>
            </a:rPr>
            <a:t>80 Hrs.</a:t>
          </a:r>
        </a:p>
      </dgm:t>
    </dgm:pt>
    <dgm:pt modelId="{E0F76FFD-ECD6-8A4E-BB30-3C8FE491D0E4}" type="parTrans" cxnId="{AEE46F8C-3D88-094E-A8F2-FDA666DEC3F3}">
      <dgm:prSet/>
      <dgm:spPr/>
      <dgm:t>
        <a:bodyPr/>
        <a:lstStyle/>
        <a:p>
          <a:endParaRPr lang="en-US"/>
        </a:p>
      </dgm:t>
    </dgm:pt>
    <dgm:pt modelId="{65F49A80-A9D3-7949-8804-6AB839BC89D4}" type="sibTrans" cxnId="{AEE46F8C-3D88-094E-A8F2-FDA666DEC3F3}">
      <dgm:prSet/>
      <dgm:spPr/>
      <dgm:t>
        <a:bodyPr/>
        <a:lstStyle/>
        <a:p>
          <a:endParaRPr lang="en-US"/>
        </a:p>
      </dgm:t>
    </dgm:pt>
    <dgm:pt modelId="{6BF883A5-B26A-8D49-945A-CCDB27A6C49A}">
      <dgm:prSet phldrT="[Text]"/>
      <dgm:spPr>
        <a:solidFill>
          <a:srgbClr val="FFFFFF"/>
        </a:solidFill>
        <a:ln>
          <a:solidFill>
            <a:srgbClr val="4F81BD"/>
          </a:solidFill>
        </a:ln>
      </dgm:spPr>
      <dgm:t>
        <a:bodyPr/>
        <a:lstStyle/>
        <a:p>
          <a:r>
            <a:rPr lang="en-US" b="1">
              <a:solidFill>
                <a:srgbClr val="000000"/>
              </a:solidFill>
              <a:latin typeface="Arial"/>
              <a:cs typeface="Arial"/>
            </a:rPr>
            <a:t>Modulo de Recetas</a:t>
          </a:r>
          <a:r>
            <a:rPr lang="en-US">
              <a:solidFill>
                <a:srgbClr val="000000"/>
              </a:solidFill>
              <a:latin typeface="Arial"/>
              <a:cs typeface="Arial"/>
            </a:rPr>
            <a:t/>
          </a:r>
          <a:br>
            <a:rPr lang="en-US">
              <a:solidFill>
                <a:srgbClr val="000000"/>
              </a:solidFill>
              <a:latin typeface="Arial"/>
              <a:cs typeface="Arial"/>
            </a:rPr>
          </a:br>
          <a:r>
            <a:rPr lang="en-US">
              <a:solidFill>
                <a:srgbClr val="000000"/>
              </a:solidFill>
              <a:latin typeface="Arial"/>
              <a:cs typeface="Arial"/>
            </a:rPr>
            <a:t>80 Hrs.</a:t>
          </a:r>
        </a:p>
      </dgm:t>
    </dgm:pt>
    <dgm:pt modelId="{D10DDDC7-3796-AE4C-AE7A-9A1C2CCEB497}" type="parTrans" cxnId="{08D31B2C-1DEC-8148-A979-B764D2A293A9}">
      <dgm:prSet/>
      <dgm:spPr/>
      <dgm:t>
        <a:bodyPr/>
        <a:lstStyle/>
        <a:p>
          <a:endParaRPr lang="en-US"/>
        </a:p>
      </dgm:t>
    </dgm:pt>
    <dgm:pt modelId="{C3688D6B-9944-B744-9AFE-B634DAF52C2A}" type="sibTrans" cxnId="{08D31B2C-1DEC-8148-A979-B764D2A293A9}">
      <dgm:prSet/>
      <dgm:spPr/>
      <dgm:t>
        <a:bodyPr/>
        <a:lstStyle/>
        <a:p>
          <a:endParaRPr lang="en-US"/>
        </a:p>
      </dgm:t>
    </dgm:pt>
    <dgm:pt modelId="{F4FCF165-F7E4-534F-938A-31E23747B8FD}">
      <dgm:prSet/>
      <dgm:spPr>
        <a:solidFill>
          <a:srgbClr val="FFFFFF"/>
        </a:solidFill>
        <a:ln>
          <a:solidFill>
            <a:srgbClr val="4F81BD"/>
          </a:solidFill>
        </a:ln>
      </dgm:spPr>
      <dgm:t>
        <a:bodyPr/>
        <a:lstStyle/>
        <a:p>
          <a:r>
            <a:rPr lang="en-US" b="1">
              <a:solidFill>
                <a:srgbClr val="000000"/>
              </a:solidFill>
              <a:latin typeface="Arial"/>
              <a:cs typeface="Arial"/>
            </a:rPr>
            <a:t>Presentacion</a:t>
          </a:r>
          <a:r>
            <a:rPr lang="en-US">
              <a:solidFill>
                <a:srgbClr val="000000"/>
              </a:solidFill>
              <a:latin typeface="Arial"/>
              <a:cs typeface="Arial"/>
            </a:rPr>
            <a:t/>
          </a:r>
          <a:br>
            <a:rPr lang="en-US">
              <a:solidFill>
                <a:srgbClr val="000000"/>
              </a:solidFill>
              <a:latin typeface="Arial"/>
              <a:cs typeface="Arial"/>
            </a:rPr>
          </a:br>
          <a:r>
            <a:rPr lang="en-US">
              <a:solidFill>
                <a:srgbClr val="000000"/>
              </a:solidFill>
              <a:latin typeface="Arial"/>
              <a:cs typeface="Arial"/>
            </a:rPr>
            <a:t>8 Hrs.</a:t>
          </a:r>
        </a:p>
      </dgm:t>
    </dgm:pt>
    <dgm:pt modelId="{8BCE3239-B202-2F40-A865-1180B10ADA19}" type="parTrans" cxnId="{A68B3E97-238E-7E47-BF43-A376C46C4435}">
      <dgm:prSet/>
      <dgm:spPr/>
      <dgm:t>
        <a:bodyPr/>
        <a:lstStyle/>
        <a:p>
          <a:endParaRPr lang="en-US"/>
        </a:p>
      </dgm:t>
    </dgm:pt>
    <dgm:pt modelId="{02969D21-C7A0-BF4F-8F63-D561F40EFAE8}" type="sibTrans" cxnId="{A68B3E97-238E-7E47-BF43-A376C46C4435}">
      <dgm:prSet/>
      <dgm:spPr/>
      <dgm:t>
        <a:bodyPr/>
        <a:lstStyle/>
        <a:p>
          <a:endParaRPr lang="en-US"/>
        </a:p>
      </dgm:t>
    </dgm:pt>
    <dgm:pt modelId="{81E5A2A0-2463-2F4F-A9BA-D36D2D7964FF}">
      <dgm:prSet phldrT="[Text]"/>
      <dgm:spPr>
        <a:noFill/>
        <a:ln>
          <a:solidFill>
            <a:schemeClr val="accent1"/>
          </a:solidFill>
        </a:ln>
      </dgm:spPr>
      <dgm:t>
        <a:bodyPr/>
        <a:lstStyle/>
        <a:p>
          <a:r>
            <a:rPr lang="en-US" b="1">
              <a:solidFill>
                <a:srgbClr val="000000"/>
              </a:solidFill>
              <a:latin typeface="Arial"/>
              <a:cs typeface="Arial"/>
            </a:rPr>
            <a:t>Determinar Recursos</a:t>
          </a:r>
          <a:br>
            <a:rPr lang="en-US" b="1">
              <a:solidFill>
                <a:srgbClr val="000000"/>
              </a:solidFill>
              <a:latin typeface="Arial"/>
              <a:cs typeface="Arial"/>
            </a:rPr>
          </a:br>
          <a:r>
            <a:rPr lang="en-US" b="0">
              <a:solidFill>
                <a:srgbClr val="000000"/>
              </a:solidFill>
              <a:latin typeface="Arial"/>
              <a:cs typeface="Arial"/>
            </a:rPr>
            <a:t>8 Hrs.</a:t>
          </a:r>
        </a:p>
      </dgm:t>
    </dgm:pt>
    <dgm:pt modelId="{F6C76DC5-5F6C-CB4A-90C7-463094917A3F}" type="parTrans" cxnId="{4BB20E3C-E4F7-2E42-A94E-84EE2AF95ECB}">
      <dgm:prSet/>
      <dgm:spPr/>
      <dgm:t>
        <a:bodyPr/>
        <a:lstStyle/>
        <a:p>
          <a:endParaRPr lang="en-US"/>
        </a:p>
      </dgm:t>
    </dgm:pt>
    <dgm:pt modelId="{71A51718-6DD2-DB44-A3B6-DF06A0765F6F}" type="sibTrans" cxnId="{4BB20E3C-E4F7-2E42-A94E-84EE2AF95ECB}">
      <dgm:prSet/>
      <dgm:spPr/>
      <dgm:t>
        <a:bodyPr/>
        <a:lstStyle/>
        <a:p>
          <a:endParaRPr lang="en-US"/>
        </a:p>
      </dgm:t>
    </dgm:pt>
    <dgm:pt modelId="{CDA3897C-0924-F74D-AA81-622EB2BDE4F7}" type="pres">
      <dgm:prSet presAssocID="{1BE6B6B5-E5ED-D94D-BAF0-298A56AA6EB8}" presName="hierChild1" presStyleCnt="0">
        <dgm:presLayoutVars>
          <dgm:orgChart val="1"/>
          <dgm:chPref val="1"/>
          <dgm:dir/>
          <dgm:animOne val="branch"/>
          <dgm:animLvl val="lvl"/>
          <dgm:resizeHandles/>
        </dgm:presLayoutVars>
      </dgm:prSet>
      <dgm:spPr/>
      <dgm:t>
        <a:bodyPr/>
        <a:lstStyle/>
        <a:p>
          <a:endParaRPr lang="en-US"/>
        </a:p>
      </dgm:t>
    </dgm:pt>
    <dgm:pt modelId="{FB9881EE-B9E0-2F49-A62A-C7013F3A0175}" type="pres">
      <dgm:prSet presAssocID="{480F7B6E-E164-3E43-9541-06833E14801B}" presName="hierRoot1" presStyleCnt="0">
        <dgm:presLayoutVars>
          <dgm:hierBranch val="init"/>
        </dgm:presLayoutVars>
      </dgm:prSet>
      <dgm:spPr/>
    </dgm:pt>
    <dgm:pt modelId="{376C0E99-C28B-104A-A963-7B7B98D365A0}" type="pres">
      <dgm:prSet presAssocID="{480F7B6E-E164-3E43-9541-06833E14801B}" presName="rootComposite1" presStyleCnt="0"/>
      <dgm:spPr/>
    </dgm:pt>
    <dgm:pt modelId="{4D553AD7-D289-2A4F-AEAD-E7C0C8A39A66}" type="pres">
      <dgm:prSet presAssocID="{480F7B6E-E164-3E43-9541-06833E14801B}" presName="rootText1" presStyleLbl="node0" presStyleIdx="0" presStyleCnt="1" custScaleX="192145" custScaleY="122973">
        <dgm:presLayoutVars>
          <dgm:chPref val="3"/>
        </dgm:presLayoutVars>
      </dgm:prSet>
      <dgm:spPr>
        <a:prstGeom prst="roundRect">
          <a:avLst/>
        </a:prstGeom>
      </dgm:spPr>
      <dgm:t>
        <a:bodyPr/>
        <a:lstStyle/>
        <a:p>
          <a:endParaRPr lang="en-US"/>
        </a:p>
      </dgm:t>
    </dgm:pt>
    <dgm:pt modelId="{BAB1C640-2A25-4D45-8953-7CB27D363FDC}" type="pres">
      <dgm:prSet presAssocID="{480F7B6E-E164-3E43-9541-06833E14801B}" presName="rootConnector1" presStyleLbl="node1" presStyleIdx="0" presStyleCnt="0"/>
      <dgm:spPr/>
      <dgm:t>
        <a:bodyPr/>
        <a:lstStyle/>
        <a:p>
          <a:endParaRPr lang="en-US"/>
        </a:p>
      </dgm:t>
    </dgm:pt>
    <dgm:pt modelId="{2C0F48EE-EA0A-5442-88D2-B8E3BAEA8108}" type="pres">
      <dgm:prSet presAssocID="{480F7B6E-E164-3E43-9541-06833E14801B}" presName="hierChild2" presStyleCnt="0"/>
      <dgm:spPr/>
    </dgm:pt>
    <dgm:pt modelId="{F5AD0EE8-A1ED-C848-AD2D-A78F462D1733}" type="pres">
      <dgm:prSet presAssocID="{969C1C40-FC20-E247-81A7-E4AFB43E7E17}" presName="Name37" presStyleLbl="parChTrans1D2" presStyleIdx="0" presStyleCnt="5"/>
      <dgm:spPr/>
      <dgm:t>
        <a:bodyPr/>
        <a:lstStyle/>
        <a:p>
          <a:endParaRPr lang="en-US"/>
        </a:p>
      </dgm:t>
    </dgm:pt>
    <dgm:pt modelId="{F0C89E40-BB64-054F-955B-82EBAFA9F8DB}" type="pres">
      <dgm:prSet presAssocID="{FDE29F76-3220-C648-B455-3AB152DCDDAA}" presName="hierRoot2" presStyleCnt="0">
        <dgm:presLayoutVars>
          <dgm:hierBranch val="init"/>
        </dgm:presLayoutVars>
      </dgm:prSet>
      <dgm:spPr/>
    </dgm:pt>
    <dgm:pt modelId="{B1E34656-6542-FC4A-B415-392BBD660BB5}" type="pres">
      <dgm:prSet presAssocID="{FDE29F76-3220-C648-B455-3AB152DCDDAA}" presName="rootComposite" presStyleCnt="0"/>
      <dgm:spPr/>
    </dgm:pt>
    <dgm:pt modelId="{C0193A46-8E82-3346-8030-57F4A55EEE21}" type="pres">
      <dgm:prSet presAssocID="{FDE29F76-3220-C648-B455-3AB152DCDDAA}" presName="rootText" presStyleLbl="node2" presStyleIdx="0" presStyleCnt="5" custScaleX="100102" custScaleY="146030">
        <dgm:presLayoutVars>
          <dgm:chPref val="3"/>
        </dgm:presLayoutVars>
      </dgm:prSet>
      <dgm:spPr>
        <a:prstGeom prst="roundRect">
          <a:avLst/>
        </a:prstGeom>
      </dgm:spPr>
      <dgm:t>
        <a:bodyPr/>
        <a:lstStyle/>
        <a:p>
          <a:endParaRPr lang="en-US"/>
        </a:p>
      </dgm:t>
    </dgm:pt>
    <dgm:pt modelId="{60113A46-B2BF-BB4E-B4B0-353D06A44A5C}" type="pres">
      <dgm:prSet presAssocID="{FDE29F76-3220-C648-B455-3AB152DCDDAA}" presName="rootConnector" presStyleLbl="node2" presStyleIdx="0" presStyleCnt="5"/>
      <dgm:spPr/>
      <dgm:t>
        <a:bodyPr/>
        <a:lstStyle/>
        <a:p>
          <a:endParaRPr lang="en-US"/>
        </a:p>
      </dgm:t>
    </dgm:pt>
    <dgm:pt modelId="{255E1B64-4545-1345-B5EA-FB4A7BA0CB92}" type="pres">
      <dgm:prSet presAssocID="{FDE29F76-3220-C648-B455-3AB152DCDDAA}" presName="hierChild4" presStyleCnt="0"/>
      <dgm:spPr/>
    </dgm:pt>
    <dgm:pt modelId="{EA29E656-EE82-9C4A-91A0-6FD8A6C27C25}" type="pres">
      <dgm:prSet presAssocID="{05C860E5-EBCF-CA48-A827-5C64F55598AB}" presName="Name37" presStyleLbl="parChTrans1D3" presStyleIdx="0" presStyleCnt="18"/>
      <dgm:spPr/>
      <dgm:t>
        <a:bodyPr/>
        <a:lstStyle/>
        <a:p>
          <a:endParaRPr lang="en-US"/>
        </a:p>
      </dgm:t>
    </dgm:pt>
    <dgm:pt modelId="{C0EB40FC-CC8E-E04D-9977-E776AE3523EC}" type="pres">
      <dgm:prSet presAssocID="{78A7F442-9B99-8440-BB5A-F3F737C0D99F}" presName="hierRoot2" presStyleCnt="0">
        <dgm:presLayoutVars>
          <dgm:hierBranch val="init"/>
        </dgm:presLayoutVars>
      </dgm:prSet>
      <dgm:spPr/>
    </dgm:pt>
    <dgm:pt modelId="{B26E7594-DC33-9F4B-B76D-04B29A7DBED2}" type="pres">
      <dgm:prSet presAssocID="{78A7F442-9B99-8440-BB5A-F3F737C0D99F}" presName="rootComposite" presStyleCnt="0"/>
      <dgm:spPr/>
    </dgm:pt>
    <dgm:pt modelId="{CF9C9E64-915C-9A4E-B4EB-9F28C8107D96}" type="pres">
      <dgm:prSet presAssocID="{78A7F442-9B99-8440-BB5A-F3F737C0D99F}" presName="rootText" presStyleLbl="node3" presStyleIdx="0" presStyleCnt="18">
        <dgm:presLayoutVars>
          <dgm:chPref val="3"/>
        </dgm:presLayoutVars>
      </dgm:prSet>
      <dgm:spPr>
        <a:prstGeom prst="roundRect">
          <a:avLst/>
        </a:prstGeom>
      </dgm:spPr>
      <dgm:t>
        <a:bodyPr/>
        <a:lstStyle/>
        <a:p>
          <a:endParaRPr lang="en-US"/>
        </a:p>
      </dgm:t>
    </dgm:pt>
    <dgm:pt modelId="{11FDCBDA-B5BD-9E4B-9D9E-89FF544E9B1F}" type="pres">
      <dgm:prSet presAssocID="{78A7F442-9B99-8440-BB5A-F3F737C0D99F}" presName="rootConnector" presStyleLbl="node3" presStyleIdx="0" presStyleCnt="18"/>
      <dgm:spPr/>
      <dgm:t>
        <a:bodyPr/>
        <a:lstStyle/>
        <a:p>
          <a:endParaRPr lang="en-US"/>
        </a:p>
      </dgm:t>
    </dgm:pt>
    <dgm:pt modelId="{476AEF0C-F30D-FE4C-B90C-24D8C727DBCD}" type="pres">
      <dgm:prSet presAssocID="{78A7F442-9B99-8440-BB5A-F3F737C0D99F}" presName="hierChild4" presStyleCnt="0"/>
      <dgm:spPr/>
    </dgm:pt>
    <dgm:pt modelId="{D335B9EA-C272-4D44-93CE-C426EE71116A}" type="pres">
      <dgm:prSet presAssocID="{78A7F442-9B99-8440-BB5A-F3F737C0D99F}" presName="hierChild5" presStyleCnt="0"/>
      <dgm:spPr/>
    </dgm:pt>
    <dgm:pt modelId="{DB9C3334-2FB2-684D-8A9F-50A0B608AF14}" type="pres">
      <dgm:prSet presAssocID="{2D2DD754-521F-4F4A-9A33-BCF133D5BC21}" presName="Name37" presStyleLbl="parChTrans1D3" presStyleIdx="1" presStyleCnt="18"/>
      <dgm:spPr/>
      <dgm:t>
        <a:bodyPr/>
        <a:lstStyle/>
        <a:p>
          <a:endParaRPr lang="en-US"/>
        </a:p>
      </dgm:t>
    </dgm:pt>
    <dgm:pt modelId="{48EF0811-79A7-8744-8203-E8CAD9919E06}" type="pres">
      <dgm:prSet presAssocID="{B08459C6-21FB-9349-86BE-7BBC3BD5F091}" presName="hierRoot2" presStyleCnt="0">
        <dgm:presLayoutVars>
          <dgm:hierBranch val="init"/>
        </dgm:presLayoutVars>
      </dgm:prSet>
      <dgm:spPr/>
    </dgm:pt>
    <dgm:pt modelId="{F48A53E9-D2B5-1A42-9B59-F40E22702EC9}" type="pres">
      <dgm:prSet presAssocID="{B08459C6-21FB-9349-86BE-7BBC3BD5F091}" presName="rootComposite" presStyleCnt="0"/>
      <dgm:spPr/>
    </dgm:pt>
    <dgm:pt modelId="{78196A02-AC70-9B4E-BA51-4DF888DB846C}" type="pres">
      <dgm:prSet presAssocID="{B08459C6-21FB-9349-86BE-7BBC3BD5F091}" presName="rootText" presStyleLbl="node3" presStyleIdx="1" presStyleCnt="18">
        <dgm:presLayoutVars>
          <dgm:chPref val="3"/>
        </dgm:presLayoutVars>
      </dgm:prSet>
      <dgm:spPr>
        <a:prstGeom prst="roundRect">
          <a:avLst/>
        </a:prstGeom>
      </dgm:spPr>
      <dgm:t>
        <a:bodyPr/>
        <a:lstStyle/>
        <a:p>
          <a:endParaRPr lang="en-US"/>
        </a:p>
      </dgm:t>
    </dgm:pt>
    <dgm:pt modelId="{D750FAE0-10B0-3F4D-88FC-262D3A4B5112}" type="pres">
      <dgm:prSet presAssocID="{B08459C6-21FB-9349-86BE-7BBC3BD5F091}" presName="rootConnector" presStyleLbl="node3" presStyleIdx="1" presStyleCnt="18"/>
      <dgm:spPr/>
      <dgm:t>
        <a:bodyPr/>
        <a:lstStyle/>
        <a:p>
          <a:endParaRPr lang="en-US"/>
        </a:p>
      </dgm:t>
    </dgm:pt>
    <dgm:pt modelId="{A67694E0-4BAC-CC45-B8DC-B7BDF5B2DC38}" type="pres">
      <dgm:prSet presAssocID="{B08459C6-21FB-9349-86BE-7BBC3BD5F091}" presName="hierChild4" presStyleCnt="0"/>
      <dgm:spPr/>
    </dgm:pt>
    <dgm:pt modelId="{05BA0EAC-0448-2145-A25A-65EE6E8C5CDF}" type="pres">
      <dgm:prSet presAssocID="{B08459C6-21FB-9349-86BE-7BBC3BD5F091}" presName="hierChild5" presStyleCnt="0"/>
      <dgm:spPr/>
    </dgm:pt>
    <dgm:pt modelId="{18534803-8044-5646-90D0-5429740BF926}" type="pres">
      <dgm:prSet presAssocID="{F6C76DC5-5F6C-CB4A-90C7-463094917A3F}" presName="Name37" presStyleLbl="parChTrans1D3" presStyleIdx="2" presStyleCnt="18"/>
      <dgm:spPr/>
      <dgm:t>
        <a:bodyPr/>
        <a:lstStyle/>
        <a:p>
          <a:endParaRPr lang="en-US"/>
        </a:p>
      </dgm:t>
    </dgm:pt>
    <dgm:pt modelId="{A7CA42DA-E4A9-7D40-BD09-F476EC0261B0}" type="pres">
      <dgm:prSet presAssocID="{81E5A2A0-2463-2F4F-A9BA-D36D2D7964FF}" presName="hierRoot2" presStyleCnt="0">
        <dgm:presLayoutVars>
          <dgm:hierBranch val="init"/>
        </dgm:presLayoutVars>
      </dgm:prSet>
      <dgm:spPr/>
    </dgm:pt>
    <dgm:pt modelId="{74B984FF-2502-ED40-B9C5-A1A82B4CE0B6}" type="pres">
      <dgm:prSet presAssocID="{81E5A2A0-2463-2F4F-A9BA-D36D2D7964FF}" presName="rootComposite" presStyleCnt="0"/>
      <dgm:spPr/>
    </dgm:pt>
    <dgm:pt modelId="{4830769C-AB72-3942-BDFB-596248C8F168}" type="pres">
      <dgm:prSet presAssocID="{81E5A2A0-2463-2F4F-A9BA-D36D2D7964FF}" presName="rootText" presStyleLbl="node3" presStyleIdx="2" presStyleCnt="18">
        <dgm:presLayoutVars>
          <dgm:chPref val="3"/>
        </dgm:presLayoutVars>
      </dgm:prSet>
      <dgm:spPr>
        <a:prstGeom prst="roundRect">
          <a:avLst/>
        </a:prstGeom>
      </dgm:spPr>
      <dgm:t>
        <a:bodyPr/>
        <a:lstStyle/>
        <a:p>
          <a:endParaRPr lang="en-US"/>
        </a:p>
      </dgm:t>
    </dgm:pt>
    <dgm:pt modelId="{8D80D534-4372-9543-8813-696B40D39D9F}" type="pres">
      <dgm:prSet presAssocID="{81E5A2A0-2463-2F4F-A9BA-D36D2D7964FF}" presName="rootConnector" presStyleLbl="node3" presStyleIdx="2" presStyleCnt="18"/>
      <dgm:spPr/>
      <dgm:t>
        <a:bodyPr/>
        <a:lstStyle/>
        <a:p>
          <a:endParaRPr lang="en-US"/>
        </a:p>
      </dgm:t>
    </dgm:pt>
    <dgm:pt modelId="{5EFB5362-5807-3942-8FE7-3B3A16FCF314}" type="pres">
      <dgm:prSet presAssocID="{81E5A2A0-2463-2F4F-A9BA-D36D2D7964FF}" presName="hierChild4" presStyleCnt="0"/>
      <dgm:spPr/>
    </dgm:pt>
    <dgm:pt modelId="{02A75D16-F96E-9444-9CFE-5B2BAB0BC92A}" type="pres">
      <dgm:prSet presAssocID="{81E5A2A0-2463-2F4F-A9BA-D36D2D7964FF}" presName="hierChild5" presStyleCnt="0"/>
      <dgm:spPr/>
    </dgm:pt>
    <dgm:pt modelId="{6501F13B-9252-3E4B-97E9-535F88F86952}" type="pres">
      <dgm:prSet presAssocID="{41AC2D93-B2DA-7944-A50C-00C639AC0DA4}" presName="Name37" presStyleLbl="parChTrans1D3" presStyleIdx="3" presStyleCnt="18"/>
      <dgm:spPr/>
      <dgm:t>
        <a:bodyPr/>
        <a:lstStyle/>
        <a:p>
          <a:endParaRPr lang="en-US"/>
        </a:p>
      </dgm:t>
    </dgm:pt>
    <dgm:pt modelId="{AD710450-18B6-5943-A420-78EC56E5829B}" type="pres">
      <dgm:prSet presAssocID="{DD4F6633-C205-3444-B6A2-273E7B4F853D}" presName="hierRoot2" presStyleCnt="0">
        <dgm:presLayoutVars>
          <dgm:hierBranch val="init"/>
        </dgm:presLayoutVars>
      </dgm:prSet>
      <dgm:spPr/>
    </dgm:pt>
    <dgm:pt modelId="{976DB05C-8FF7-BA49-B06A-CF98990E9D5C}" type="pres">
      <dgm:prSet presAssocID="{DD4F6633-C205-3444-B6A2-273E7B4F853D}" presName="rootComposite" presStyleCnt="0"/>
      <dgm:spPr/>
    </dgm:pt>
    <dgm:pt modelId="{9CEF9C96-52F1-374D-8AD4-565A31AF1036}" type="pres">
      <dgm:prSet presAssocID="{DD4F6633-C205-3444-B6A2-273E7B4F853D}" presName="rootText" presStyleLbl="node3" presStyleIdx="3" presStyleCnt="18">
        <dgm:presLayoutVars>
          <dgm:chPref val="3"/>
        </dgm:presLayoutVars>
      </dgm:prSet>
      <dgm:spPr>
        <a:prstGeom prst="roundRect">
          <a:avLst/>
        </a:prstGeom>
      </dgm:spPr>
      <dgm:t>
        <a:bodyPr/>
        <a:lstStyle/>
        <a:p>
          <a:endParaRPr lang="en-US"/>
        </a:p>
      </dgm:t>
    </dgm:pt>
    <dgm:pt modelId="{0203D268-CD6A-234A-B0F5-2352D256DBE1}" type="pres">
      <dgm:prSet presAssocID="{DD4F6633-C205-3444-B6A2-273E7B4F853D}" presName="rootConnector" presStyleLbl="node3" presStyleIdx="3" presStyleCnt="18"/>
      <dgm:spPr/>
      <dgm:t>
        <a:bodyPr/>
        <a:lstStyle/>
        <a:p>
          <a:endParaRPr lang="en-US"/>
        </a:p>
      </dgm:t>
    </dgm:pt>
    <dgm:pt modelId="{139D407C-3A3C-784C-A489-9360DF0C5FAF}" type="pres">
      <dgm:prSet presAssocID="{DD4F6633-C205-3444-B6A2-273E7B4F853D}" presName="hierChild4" presStyleCnt="0"/>
      <dgm:spPr/>
    </dgm:pt>
    <dgm:pt modelId="{F8D42B44-225A-534E-9979-B1E94E94EAB6}" type="pres">
      <dgm:prSet presAssocID="{DD4F6633-C205-3444-B6A2-273E7B4F853D}" presName="hierChild5" presStyleCnt="0"/>
      <dgm:spPr/>
    </dgm:pt>
    <dgm:pt modelId="{9F22F996-0543-234A-94B8-73B7A91089DD}" type="pres">
      <dgm:prSet presAssocID="{53C3FFF8-C7FA-F148-AA28-A945E9CC1F0C}" presName="Name37" presStyleLbl="parChTrans1D3" presStyleIdx="4" presStyleCnt="18"/>
      <dgm:spPr/>
      <dgm:t>
        <a:bodyPr/>
        <a:lstStyle/>
        <a:p>
          <a:endParaRPr lang="en-US"/>
        </a:p>
      </dgm:t>
    </dgm:pt>
    <dgm:pt modelId="{B7C1027E-E74E-8544-B299-F16A345BEBBE}" type="pres">
      <dgm:prSet presAssocID="{005A463A-C28D-D14A-B85E-E8341D233FB9}" presName="hierRoot2" presStyleCnt="0">
        <dgm:presLayoutVars>
          <dgm:hierBranch val="init"/>
        </dgm:presLayoutVars>
      </dgm:prSet>
      <dgm:spPr/>
    </dgm:pt>
    <dgm:pt modelId="{D2EB21C5-9E3C-F546-9466-D71F279D5223}" type="pres">
      <dgm:prSet presAssocID="{005A463A-C28D-D14A-B85E-E8341D233FB9}" presName="rootComposite" presStyleCnt="0"/>
      <dgm:spPr/>
    </dgm:pt>
    <dgm:pt modelId="{1641A48B-4C44-9346-A047-3AB6C77E0F51}" type="pres">
      <dgm:prSet presAssocID="{005A463A-C28D-D14A-B85E-E8341D233FB9}" presName="rootText" presStyleLbl="node3" presStyleIdx="4" presStyleCnt="18">
        <dgm:presLayoutVars>
          <dgm:chPref val="3"/>
        </dgm:presLayoutVars>
      </dgm:prSet>
      <dgm:spPr>
        <a:prstGeom prst="roundRect">
          <a:avLst/>
        </a:prstGeom>
      </dgm:spPr>
      <dgm:t>
        <a:bodyPr/>
        <a:lstStyle/>
        <a:p>
          <a:endParaRPr lang="en-US"/>
        </a:p>
      </dgm:t>
    </dgm:pt>
    <dgm:pt modelId="{CECC1CFF-FAFB-6144-9097-325D6EFC65AF}" type="pres">
      <dgm:prSet presAssocID="{005A463A-C28D-D14A-B85E-E8341D233FB9}" presName="rootConnector" presStyleLbl="node3" presStyleIdx="4" presStyleCnt="18"/>
      <dgm:spPr/>
      <dgm:t>
        <a:bodyPr/>
        <a:lstStyle/>
        <a:p>
          <a:endParaRPr lang="en-US"/>
        </a:p>
      </dgm:t>
    </dgm:pt>
    <dgm:pt modelId="{4BFA27BA-3BA4-D44C-8910-E6824F83D595}" type="pres">
      <dgm:prSet presAssocID="{005A463A-C28D-D14A-B85E-E8341D233FB9}" presName="hierChild4" presStyleCnt="0"/>
      <dgm:spPr/>
    </dgm:pt>
    <dgm:pt modelId="{9825AA8C-D356-FB4D-992D-71605DD57EBA}" type="pres">
      <dgm:prSet presAssocID="{005A463A-C28D-D14A-B85E-E8341D233FB9}" presName="hierChild5" presStyleCnt="0"/>
      <dgm:spPr/>
    </dgm:pt>
    <dgm:pt modelId="{1D024A1B-B61C-C04D-820F-3C661F01A301}" type="pres">
      <dgm:prSet presAssocID="{FDE29F76-3220-C648-B455-3AB152DCDDAA}" presName="hierChild5" presStyleCnt="0"/>
      <dgm:spPr/>
    </dgm:pt>
    <dgm:pt modelId="{13EBD67F-F47D-9F4D-912A-77C399C2C6B4}" type="pres">
      <dgm:prSet presAssocID="{E51CF90D-3135-C848-AF2C-BE2B2E26A5DB}" presName="Name37" presStyleLbl="parChTrans1D2" presStyleIdx="1" presStyleCnt="5"/>
      <dgm:spPr/>
      <dgm:t>
        <a:bodyPr/>
        <a:lstStyle/>
        <a:p>
          <a:endParaRPr lang="en-US"/>
        </a:p>
      </dgm:t>
    </dgm:pt>
    <dgm:pt modelId="{F7BBA9B9-3503-8744-A253-3B2EEC56BE92}" type="pres">
      <dgm:prSet presAssocID="{7A2372B1-D98B-0948-A6E3-DA0A0AF4F80E}" presName="hierRoot2" presStyleCnt="0">
        <dgm:presLayoutVars>
          <dgm:hierBranch val="init"/>
        </dgm:presLayoutVars>
      </dgm:prSet>
      <dgm:spPr/>
    </dgm:pt>
    <dgm:pt modelId="{34CBA756-DE6F-4E43-8CD5-EBD6CE086634}" type="pres">
      <dgm:prSet presAssocID="{7A2372B1-D98B-0948-A6E3-DA0A0AF4F80E}" presName="rootComposite" presStyleCnt="0"/>
      <dgm:spPr/>
    </dgm:pt>
    <dgm:pt modelId="{A9B0FE01-DC33-6441-9974-1520823066CA}" type="pres">
      <dgm:prSet presAssocID="{7A2372B1-D98B-0948-A6E3-DA0A0AF4F80E}" presName="rootText" presStyleLbl="node2" presStyleIdx="1" presStyleCnt="5" custScaleY="142889">
        <dgm:presLayoutVars>
          <dgm:chPref val="3"/>
        </dgm:presLayoutVars>
      </dgm:prSet>
      <dgm:spPr>
        <a:prstGeom prst="roundRect">
          <a:avLst/>
        </a:prstGeom>
      </dgm:spPr>
      <dgm:t>
        <a:bodyPr/>
        <a:lstStyle/>
        <a:p>
          <a:endParaRPr lang="en-US"/>
        </a:p>
      </dgm:t>
    </dgm:pt>
    <dgm:pt modelId="{5060840F-2BE4-0645-B1CF-C3A31BD6AED0}" type="pres">
      <dgm:prSet presAssocID="{7A2372B1-D98B-0948-A6E3-DA0A0AF4F80E}" presName="rootConnector" presStyleLbl="node2" presStyleIdx="1" presStyleCnt="5"/>
      <dgm:spPr/>
      <dgm:t>
        <a:bodyPr/>
        <a:lstStyle/>
        <a:p>
          <a:endParaRPr lang="en-US"/>
        </a:p>
      </dgm:t>
    </dgm:pt>
    <dgm:pt modelId="{8DEDC51A-8AE7-FB43-A850-6033570FA4A0}" type="pres">
      <dgm:prSet presAssocID="{7A2372B1-D98B-0948-A6E3-DA0A0AF4F80E}" presName="hierChild4" presStyleCnt="0"/>
      <dgm:spPr/>
    </dgm:pt>
    <dgm:pt modelId="{753C5C35-84E7-5943-A282-C418DA555A60}" type="pres">
      <dgm:prSet presAssocID="{CE66AEEB-DCCC-254A-A29D-9DD641B4F216}" presName="Name37" presStyleLbl="parChTrans1D3" presStyleIdx="5" presStyleCnt="18"/>
      <dgm:spPr/>
      <dgm:t>
        <a:bodyPr/>
        <a:lstStyle/>
        <a:p>
          <a:endParaRPr lang="en-US"/>
        </a:p>
      </dgm:t>
    </dgm:pt>
    <dgm:pt modelId="{FC46C7CE-E9F3-2F48-BDDB-7EEC8B999901}" type="pres">
      <dgm:prSet presAssocID="{29202006-77E1-AC43-8F22-F4D581D02407}" presName="hierRoot2" presStyleCnt="0">
        <dgm:presLayoutVars>
          <dgm:hierBranch val="init"/>
        </dgm:presLayoutVars>
      </dgm:prSet>
      <dgm:spPr/>
    </dgm:pt>
    <dgm:pt modelId="{9D418AFB-072C-404F-8949-63F7EF0F4F5B}" type="pres">
      <dgm:prSet presAssocID="{29202006-77E1-AC43-8F22-F4D581D02407}" presName="rootComposite" presStyleCnt="0"/>
      <dgm:spPr/>
    </dgm:pt>
    <dgm:pt modelId="{DAC6F214-E764-194E-A64D-A4AC86DEA660}" type="pres">
      <dgm:prSet presAssocID="{29202006-77E1-AC43-8F22-F4D581D02407}" presName="rootText" presStyleLbl="node3" presStyleIdx="5" presStyleCnt="18">
        <dgm:presLayoutVars>
          <dgm:chPref val="3"/>
        </dgm:presLayoutVars>
      </dgm:prSet>
      <dgm:spPr>
        <a:prstGeom prst="roundRect">
          <a:avLst/>
        </a:prstGeom>
      </dgm:spPr>
      <dgm:t>
        <a:bodyPr/>
        <a:lstStyle/>
        <a:p>
          <a:endParaRPr lang="en-US"/>
        </a:p>
      </dgm:t>
    </dgm:pt>
    <dgm:pt modelId="{16E76BE3-2862-3740-9659-DDCF6AF43407}" type="pres">
      <dgm:prSet presAssocID="{29202006-77E1-AC43-8F22-F4D581D02407}" presName="rootConnector" presStyleLbl="node3" presStyleIdx="5" presStyleCnt="18"/>
      <dgm:spPr/>
      <dgm:t>
        <a:bodyPr/>
        <a:lstStyle/>
        <a:p>
          <a:endParaRPr lang="en-US"/>
        </a:p>
      </dgm:t>
    </dgm:pt>
    <dgm:pt modelId="{1D0F3013-0FB1-3842-9EFA-C5E95259AE6E}" type="pres">
      <dgm:prSet presAssocID="{29202006-77E1-AC43-8F22-F4D581D02407}" presName="hierChild4" presStyleCnt="0"/>
      <dgm:spPr/>
    </dgm:pt>
    <dgm:pt modelId="{264703E9-62EC-DC4C-860B-14BC4D0DDDBF}" type="pres">
      <dgm:prSet presAssocID="{29202006-77E1-AC43-8F22-F4D581D02407}" presName="hierChild5" presStyleCnt="0"/>
      <dgm:spPr/>
    </dgm:pt>
    <dgm:pt modelId="{2C74CB8B-BC2C-CC46-BB58-04FE5821103A}" type="pres">
      <dgm:prSet presAssocID="{4DD612D1-6012-204B-AA4B-5802E122055F}" presName="Name37" presStyleLbl="parChTrans1D3" presStyleIdx="6" presStyleCnt="18"/>
      <dgm:spPr/>
      <dgm:t>
        <a:bodyPr/>
        <a:lstStyle/>
        <a:p>
          <a:endParaRPr lang="en-US"/>
        </a:p>
      </dgm:t>
    </dgm:pt>
    <dgm:pt modelId="{A8FC88CD-3A6B-0D48-A6A7-D26E1E0C3304}" type="pres">
      <dgm:prSet presAssocID="{94EAB071-6CAF-FD44-B2A8-83FFDD67D492}" presName="hierRoot2" presStyleCnt="0">
        <dgm:presLayoutVars>
          <dgm:hierBranch val="init"/>
        </dgm:presLayoutVars>
      </dgm:prSet>
      <dgm:spPr/>
    </dgm:pt>
    <dgm:pt modelId="{55618D08-CD39-114A-B499-2EAB3B0D9C2C}" type="pres">
      <dgm:prSet presAssocID="{94EAB071-6CAF-FD44-B2A8-83FFDD67D492}" presName="rootComposite" presStyleCnt="0"/>
      <dgm:spPr/>
    </dgm:pt>
    <dgm:pt modelId="{2A1BA29D-4CD4-AF40-AD5B-494B2DE7BABC}" type="pres">
      <dgm:prSet presAssocID="{94EAB071-6CAF-FD44-B2A8-83FFDD67D492}" presName="rootText" presStyleLbl="node3" presStyleIdx="6" presStyleCnt="18">
        <dgm:presLayoutVars>
          <dgm:chPref val="3"/>
        </dgm:presLayoutVars>
      </dgm:prSet>
      <dgm:spPr>
        <a:prstGeom prst="roundRect">
          <a:avLst/>
        </a:prstGeom>
      </dgm:spPr>
      <dgm:t>
        <a:bodyPr/>
        <a:lstStyle/>
        <a:p>
          <a:endParaRPr lang="en-US"/>
        </a:p>
      </dgm:t>
    </dgm:pt>
    <dgm:pt modelId="{FB8A84E3-9FFD-884F-9170-FBACB7DB32EB}" type="pres">
      <dgm:prSet presAssocID="{94EAB071-6CAF-FD44-B2A8-83FFDD67D492}" presName="rootConnector" presStyleLbl="node3" presStyleIdx="6" presStyleCnt="18"/>
      <dgm:spPr/>
      <dgm:t>
        <a:bodyPr/>
        <a:lstStyle/>
        <a:p>
          <a:endParaRPr lang="en-US"/>
        </a:p>
      </dgm:t>
    </dgm:pt>
    <dgm:pt modelId="{C56A4338-7D88-6D4E-A7F2-210EC0C2C083}" type="pres">
      <dgm:prSet presAssocID="{94EAB071-6CAF-FD44-B2A8-83FFDD67D492}" presName="hierChild4" presStyleCnt="0"/>
      <dgm:spPr/>
    </dgm:pt>
    <dgm:pt modelId="{780E726E-C144-AF45-9CA5-DE9C917CC998}" type="pres">
      <dgm:prSet presAssocID="{94EAB071-6CAF-FD44-B2A8-83FFDD67D492}" presName="hierChild5" presStyleCnt="0"/>
      <dgm:spPr/>
    </dgm:pt>
    <dgm:pt modelId="{A73F0712-86C2-A249-AFFD-93A8BACF42A6}" type="pres">
      <dgm:prSet presAssocID="{30B031A3-A92E-0F41-ABDF-96AAFEB23D5B}" presName="Name37" presStyleLbl="parChTrans1D3" presStyleIdx="7" presStyleCnt="18"/>
      <dgm:spPr/>
      <dgm:t>
        <a:bodyPr/>
        <a:lstStyle/>
        <a:p>
          <a:endParaRPr lang="en-US"/>
        </a:p>
      </dgm:t>
    </dgm:pt>
    <dgm:pt modelId="{82FEF1F6-386C-E342-8257-A37F741BDA4D}" type="pres">
      <dgm:prSet presAssocID="{C11E19AC-39AE-0541-ADF8-538FBDF900D7}" presName="hierRoot2" presStyleCnt="0">
        <dgm:presLayoutVars>
          <dgm:hierBranch val="init"/>
        </dgm:presLayoutVars>
      </dgm:prSet>
      <dgm:spPr/>
    </dgm:pt>
    <dgm:pt modelId="{7C14FC1F-E8B2-DF48-A025-3D77DCA5157F}" type="pres">
      <dgm:prSet presAssocID="{C11E19AC-39AE-0541-ADF8-538FBDF900D7}" presName="rootComposite" presStyleCnt="0"/>
      <dgm:spPr/>
    </dgm:pt>
    <dgm:pt modelId="{A480D8F4-932B-2843-817F-30B806AD29C2}" type="pres">
      <dgm:prSet presAssocID="{C11E19AC-39AE-0541-ADF8-538FBDF900D7}" presName="rootText" presStyleLbl="node3" presStyleIdx="7" presStyleCnt="18">
        <dgm:presLayoutVars>
          <dgm:chPref val="3"/>
        </dgm:presLayoutVars>
      </dgm:prSet>
      <dgm:spPr>
        <a:prstGeom prst="roundRect">
          <a:avLst/>
        </a:prstGeom>
      </dgm:spPr>
      <dgm:t>
        <a:bodyPr/>
        <a:lstStyle/>
        <a:p>
          <a:endParaRPr lang="en-US"/>
        </a:p>
      </dgm:t>
    </dgm:pt>
    <dgm:pt modelId="{5FE7EB90-D999-1C42-AAED-0B451A639C60}" type="pres">
      <dgm:prSet presAssocID="{C11E19AC-39AE-0541-ADF8-538FBDF900D7}" presName="rootConnector" presStyleLbl="node3" presStyleIdx="7" presStyleCnt="18"/>
      <dgm:spPr/>
      <dgm:t>
        <a:bodyPr/>
        <a:lstStyle/>
        <a:p>
          <a:endParaRPr lang="en-US"/>
        </a:p>
      </dgm:t>
    </dgm:pt>
    <dgm:pt modelId="{1A350443-724A-BE4A-BB80-25DAE8FB3475}" type="pres">
      <dgm:prSet presAssocID="{C11E19AC-39AE-0541-ADF8-538FBDF900D7}" presName="hierChild4" presStyleCnt="0"/>
      <dgm:spPr/>
    </dgm:pt>
    <dgm:pt modelId="{518B16E5-6980-8E49-AD6C-AC853413BDD3}" type="pres">
      <dgm:prSet presAssocID="{C11E19AC-39AE-0541-ADF8-538FBDF900D7}" presName="hierChild5" presStyleCnt="0"/>
      <dgm:spPr/>
    </dgm:pt>
    <dgm:pt modelId="{60E7E2A5-5966-9143-9D2C-4580B5E72441}" type="pres">
      <dgm:prSet presAssocID="{B2ED7A97-0DAC-F740-8FB6-C4F81A14429D}" presName="Name37" presStyleLbl="parChTrans1D3" presStyleIdx="8" presStyleCnt="18"/>
      <dgm:spPr/>
      <dgm:t>
        <a:bodyPr/>
        <a:lstStyle/>
        <a:p>
          <a:endParaRPr lang="en-US"/>
        </a:p>
      </dgm:t>
    </dgm:pt>
    <dgm:pt modelId="{3DB7398D-E85C-7A46-8E68-D7CACE51C85F}" type="pres">
      <dgm:prSet presAssocID="{B89B7BA6-B2D1-A54A-8464-5C354A3986ED}" presName="hierRoot2" presStyleCnt="0">
        <dgm:presLayoutVars>
          <dgm:hierBranch val="init"/>
        </dgm:presLayoutVars>
      </dgm:prSet>
      <dgm:spPr/>
    </dgm:pt>
    <dgm:pt modelId="{26F5FE76-2BB8-054E-8CA4-C285082B293F}" type="pres">
      <dgm:prSet presAssocID="{B89B7BA6-B2D1-A54A-8464-5C354A3986ED}" presName="rootComposite" presStyleCnt="0"/>
      <dgm:spPr/>
    </dgm:pt>
    <dgm:pt modelId="{9A5C4827-0FAA-5B43-84E2-77EE5D46BD1D}" type="pres">
      <dgm:prSet presAssocID="{B89B7BA6-B2D1-A54A-8464-5C354A3986ED}" presName="rootText" presStyleLbl="node3" presStyleIdx="8" presStyleCnt="18">
        <dgm:presLayoutVars>
          <dgm:chPref val="3"/>
        </dgm:presLayoutVars>
      </dgm:prSet>
      <dgm:spPr>
        <a:prstGeom prst="roundRect">
          <a:avLst/>
        </a:prstGeom>
      </dgm:spPr>
      <dgm:t>
        <a:bodyPr/>
        <a:lstStyle/>
        <a:p>
          <a:endParaRPr lang="en-US"/>
        </a:p>
      </dgm:t>
    </dgm:pt>
    <dgm:pt modelId="{216713A0-C7F2-ED47-9D59-C51EE6369FE8}" type="pres">
      <dgm:prSet presAssocID="{B89B7BA6-B2D1-A54A-8464-5C354A3986ED}" presName="rootConnector" presStyleLbl="node3" presStyleIdx="8" presStyleCnt="18"/>
      <dgm:spPr/>
      <dgm:t>
        <a:bodyPr/>
        <a:lstStyle/>
        <a:p>
          <a:endParaRPr lang="en-US"/>
        </a:p>
      </dgm:t>
    </dgm:pt>
    <dgm:pt modelId="{4C64CB89-469A-6346-9884-51FCF316F256}" type="pres">
      <dgm:prSet presAssocID="{B89B7BA6-B2D1-A54A-8464-5C354A3986ED}" presName="hierChild4" presStyleCnt="0"/>
      <dgm:spPr/>
    </dgm:pt>
    <dgm:pt modelId="{D14E547C-62BC-CA45-8FC7-082E952910E5}" type="pres">
      <dgm:prSet presAssocID="{B89B7BA6-B2D1-A54A-8464-5C354A3986ED}" presName="hierChild5" presStyleCnt="0"/>
      <dgm:spPr/>
    </dgm:pt>
    <dgm:pt modelId="{F8B86FC1-047B-EA4B-8C2B-FB3F2966AE34}" type="pres">
      <dgm:prSet presAssocID="{7A2372B1-D98B-0948-A6E3-DA0A0AF4F80E}" presName="hierChild5" presStyleCnt="0"/>
      <dgm:spPr/>
    </dgm:pt>
    <dgm:pt modelId="{1A32DD7B-0721-2643-A422-CEA76BD293BF}" type="pres">
      <dgm:prSet presAssocID="{92761C24-C5C3-2845-8A7E-CDD01DA3136B}" presName="Name37" presStyleLbl="parChTrans1D2" presStyleIdx="2" presStyleCnt="5"/>
      <dgm:spPr/>
      <dgm:t>
        <a:bodyPr/>
        <a:lstStyle/>
        <a:p>
          <a:endParaRPr lang="en-US"/>
        </a:p>
      </dgm:t>
    </dgm:pt>
    <dgm:pt modelId="{B1F2127C-AF12-3948-8301-C87618CF2D50}" type="pres">
      <dgm:prSet presAssocID="{A203EB72-3828-5F48-AC87-9810CFF2229E}" presName="hierRoot2" presStyleCnt="0">
        <dgm:presLayoutVars>
          <dgm:hierBranch val="init"/>
        </dgm:presLayoutVars>
      </dgm:prSet>
      <dgm:spPr/>
    </dgm:pt>
    <dgm:pt modelId="{62A0D284-0510-5E46-9834-357E460A205C}" type="pres">
      <dgm:prSet presAssocID="{A203EB72-3828-5F48-AC87-9810CFF2229E}" presName="rootComposite" presStyleCnt="0"/>
      <dgm:spPr/>
    </dgm:pt>
    <dgm:pt modelId="{25028FF4-C6C7-C141-A1CB-13A4527738D5}" type="pres">
      <dgm:prSet presAssocID="{A203EB72-3828-5F48-AC87-9810CFF2229E}" presName="rootText" presStyleLbl="node2" presStyleIdx="2" presStyleCnt="5" custScaleY="144233">
        <dgm:presLayoutVars>
          <dgm:chPref val="3"/>
        </dgm:presLayoutVars>
      </dgm:prSet>
      <dgm:spPr>
        <a:prstGeom prst="roundRect">
          <a:avLst/>
        </a:prstGeom>
      </dgm:spPr>
      <dgm:t>
        <a:bodyPr/>
        <a:lstStyle/>
        <a:p>
          <a:endParaRPr lang="en-US"/>
        </a:p>
      </dgm:t>
    </dgm:pt>
    <dgm:pt modelId="{ED575925-3B5F-B742-9750-A33FE25E1748}" type="pres">
      <dgm:prSet presAssocID="{A203EB72-3828-5F48-AC87-9810CFF2229E}" presName="rootConnector" presStyleLbl="node2" presStyleIdx="2" presStyleCnt="5"/>
      <dgm:spPr/>
      <dgm:t>
        <a:bodyPr/>
        <a:lstStyle/>
        <a:p>
          <a:endParaRPr lang="en-US"/>
        </a:p>
      </dgm:t>
    </dgm:pt>
    <dgm:pt modelId="{8F5F350D-FA42-394E-B004-F5EC30B173A2}" type="pres">
      <dgm:prSet presAssocID="{A203EB72-3828-5F48-AC87-9810CFF2229E}" presName="hierChild4" presStyleCnt="0"/>
      <dgm:spPr/>
    </dgm:pt>
    <dgm:pt modelId="{7BD34121-6BB3-854C-ADCE-78C576637A13}" type="pres">
      <dgm:prSet presAssocID="{D0D845A8-0906-3B49-A3D1-E47F4A076D6C}" presName="Name37" presStyleLbl="parChTrans1D3" presStyleIdx="9" presStyleCnt="18"/>
      <dgm:spPr/>
      <dgm:t>
        <a:bodyPr/>
        <a:lstStyle/>
        <a:p>
          <a:endParaRPr lang="en-US"/>
        </a:p>
      </dgm:t>
    </dgm:pt>
    <dgm:pt modelId="{0F92B074-AACF-6F4D-8499-83F022BE9D57}" type="pres">
      <dgm:prSet presAssocID="{3CA22C60-A43B-5E4F-BBA6-5C3673F9CFBE}" presName="hierRoot2" presStyleCnt="0">
        <dgm:presLayoutVars>
          <dgm:hierBranch val="init"/>
        </dgm:presLayoutVars>
      </dgm:prSet>
      <dgm:spPr/>
    </dgm:pt>
    <dgm:pt modelId="{BBFE8D56-3DB2-D047-84E3-8461D97CC53E}" type="pres">
      <dgm:prSet presAssocID="{3CA22C60-A43B-5E4F-BBA6-5C3673F9CFBE}" presName="rootComposite" presStyleCnt="0"/>
      <dgm:spPr/>
    </dgm:pt>
    <dgm:pt modelId="{A77FD2D0-CF31-6F4F-B1D1-9401DD11468F}" type="pres">
      <dgm:prSet presAssocID="{3CA22C60-A43B-5E4F-BBA6-5C3673F9CFBE}" presName="rootText" presStyleLbl="node3" presStyleIdx="9" presStyleCnt="18">
        <dgm:presLayoutVars>
          <dgm:chPref val="3"/>
        </dgm:presLayoutVars>
      </dgm:prSet>
      <dgm:spPr>
        <a:prstGeom prst="roundRect">
          <a:avLst/>
        </a:prstGeom>
      </dgm:spPr>
      <dgm:t>
        <a:bodyPr/>
        <a:lstStyle/>
        <a:p>
          <a:endParaRPr lang="en-US"/>
        </a:p>
      </dgm:t>
    </dgm:pt>
    <dgm:pt modelId="{6BECBA8D-6428-354B-A4FF-459498C95BFC}" type="pres">
      <dgm:prSet presAssocID="{3CA22C60-A43B-5E4F-BBA6-5C3673F9CFBE}" presName="rootConnector" presStyleLbl="node3" presStyleIdx="9" presStyleCnt="18"/>
      <dgm:spPr/>
      <dgm:t>
        <a:bodyPr/>
        <a:lstStyle/>
        <a:p>
          <a:endParaRPr lang="en-US"/>
        </a:p>
      </dgm:t>
    </dgm:pt>
    <dgm:pt modelId="{E44AB2A9-6EF8-A04B-9DAB-7C564A716D43}" type="pres">
      <dgm:prSet presAssocID="{3CA22C60-A43B-5E4F-BBA6-5C3673F9CFBE}" presName="hierChild4" presStyleCnt="0"/>
      <dgm:spPr/>
    </dgm:pt>
    <dgm:pt modelId="{189FFF3D-064E-9549-A4B4-B863EF4A87D1}" type="pres">
      <dgm:prSet presAssocID="{3CA22C60-A43B-5E4F-BBA6-5C3673F9CFBE}" presName="hierChild5" presStyleCnt="0"/>
      <dgm:spPr/>
    </dgm:pt>
    <dgm:pt modelId="{D870CF52-969D-D14A-B014-979ABC5AD37E}" type="pres">
      <dgm:prSet presAssocID="{A634AA6B-0664-B448-AC98-2330BB521E19}" presName="Name37" presStyleLbl="parChTrans1D3" presStyleIdx="10" presStyleCnt="18"/>
      <dgm:spPr/>
      <dgm:t>
        <a:bodyPr/>
        <a:lstStyle/>
        <a:p>
          <a:endParaRPr lang="en-US"/>
        </a:p>
      </dgm:t>
    </dgm:pt>
    <dgm:pt modelId="{CA467291-FA62-894C-9CDF-8225E9DB122E}" type="pres">
      <dgm:prSet presAssocID="{F84D0033-3AF1-0640-A89E-BEDD980E82A7}" presName="hierRoot2" presStyleCnt="0">
        <dgm:presLayoutVars>
          <dgm:hierBranch val="init"/>
        </dgm:presLayoutVars>
      </dgm:prSet>
      <dgm:spPr/>
    </dgm:pt>
    <dgm:pt modelId="{46EE6F24-BC60-2B4E-B82E-59DD3DA7BDBC}" type="pres">
      <dgm:prSet presAssocID="{F84D0033-3AF1-0640-A89E-BEDD980E82A7}" presName="rootComposite" presStyleCnt="0"/>
      <dgm:spPr/>
    </dgm:pt>
    <dgm:pt modelId="{5CE2E95D-7122-BB40-999E-5F12A978853A}" type="pres">
      <dgm:prSet presAssocID="{F84D0033-3AF1-0640-A89E-BEDD980E82A7}" presName="rootText" presStyleLbl="node3" presStyleIdx="10" presStyleCnt="18">
        <dgm:presLayoutVars>
          <dgm:chPref val="3"/>
        </dgm:presLayoutVars>
      </dgm:prSet>
      <dgm:spPr>
        <a:prstGeom prst="roundRect">
          <a:avLst/>
        </a:prstGeom>
      </dgm:spPr>
      <dgm:t>
        <a:bodyPr/>
        <a:lstStyle/>
        <a:p>
          <a:endParaRPr lang="en-US"/>
        </a:p>
      </dgm:t>
    </dgm:pt>
    <dgm:pt modelId="{A67B199B-D895-A54E-ABFB-69D4FF4B7776}" type="pres">
      <dgm:prSet presAssocID="{F84D0033-3AF1-0640-A89E-BEDD980E82A7}" presName="rootConnector" presStyleLbl="node3" presStyleIdx="10" presStyleCnt="18"/>
      <dgm:spPr/>
      <dgm:t>
        <a:bodyPr/>
        <a:lstStyle/>
        <a:p>
          <a:endParaRPr lang="en-US"/>
        </a:p>
      </dgm:t>
    </dgm:pt>
    <dgm:pt modelId="{204B4686-852C-3C47-A502-0BE10ABF5248}" type="pres">
      <dgm:prSet presAssocID="{F84D0033-3AF1-0640-A89E-BEDD980E82A7}" presName="hierChild4" presStyleCnt="0"/>
      <dgm:spPr/>
    </dgm:pt>
    <dgm:pt modelId="{7EA51FC9-11A0-C44A-8A4C-784D80A7DE60}" type="pres">
      <dgm:prSet presAssocID="{F84D0033-3AF1-0640-A89E-BEDD980E82A7}" presName="hierChild5" presStyleCnt="0"/>
      <dgm:spPr/>
    </dgm:pt>
    <dgm:pt modelId="{201C695B-9205-6F43-8482-3DEBA60C6502}" type="pres">
      <dgm:prSet presAssocID="{2FFDB891-D9F8-4D44-9EEF-3E0B9881977F}" presName="Name37" presStyleLbl="parChTrans1D3" presStyleIdx="11" presStyleCnt="18"/>
      <dgm:spPr/>
      <dgm:t>
        <a:bodyPr/>
        <a:lstStyle/>
        <a:p>
          <a:endParaRPr lang="en-US"/>
        </a:p>
      </dgm:t>
    </dgm:pt>
    <dgm:pt modelId="{F4165CC2-FEC8-234D-A63F-C6E0A7CCDCFF}" type="pres">
      <dgm:prSet presAssocID="{10928354-1698-974B-98FA-7CC356D19E5E}" presName="hierRoot2" presStyleCnt="0">
        <dgm:presLayoutVars>
          <dgm:hierBranch val="init"/>
        </dgm:presLayoutVars>
      </dgm:prSet>
      <dgm:spPr/>
    </dgm:pt>
    <dgm:pt modelId="{92023965-543B-4045-AED8-22EF7F4EC78B}" type="pres">
      <dgm:prSet presAssocID="{10928354-1698-974B-98FA-7CC356D19E5E}" presName="rootComposite" presStyleCnt="0"/>
      <dgm:spPr/>
    </dgm:pt>
    <dgm:pt modelId="{9E21A023-57FF-2E4F-95F8-F606303149ED}" type="pres">
      <dgm:prSet presAssocID="{10928354-1698-974B-98FA-7CC356D19E5E}" presName="rootText" presStyleLbl="node3" presStyleIdx="11" presStyleCnt="18">
        <dgm:presLayoutVars>
          <dgm:chPref val="3"/>
        </dgm:presLayoutVars>
      </dgm:prSet>
      <dgm:spPr>
        <a:prstGeom prst="roundRect">
          <a:avLst/>
        </a:prstGeom>
      </dgm:spPr>
      <dgm:t>
        <a:bodyPr/>
        <a:lstStyle/>
        <a:p>
          <a:endParaRPr lang="en-US"/>
        </a:p>
      </dgm:t>
    </dgm:pt>
    <dgm:pt modelId="{8E80853F-64D6-AA42-805E-BCD56B725A91}" type="pres">
      <dgm:prSet presAssocID="{10928354-1698-974B-98FA-7CC356D19E5E}" presName="rootConnector" presStyleLbl="node3" presStyleIdx="11" presStyleCnt="18"/>
      <dgm:spPr/>
      <dgm:t>
        <a:bodyPr/>
        <a:lstStyle/>
        <a:p>
          <a:endParaRPr lang="en-US"/>
        </a:p>
      </dgm:t>
    </dgm:pt>
    <dgm:pt modelId="{FB5AEBC2-81D4-DD4C-B34D-E7EAF85CBF77}" type="pres">
      <dgm:prSet presAssocID="{10928354-1698-974B-98FA-7CC356D19E5E}" presName="hierChild4" presStyleCnt="0"/>
      <dgm:spPr/>
    </dgm:pt>
    <dgm:pt modelId="{34202F3F-17A5-574D-8383-70B7D29478F3}" type="pres">
      <dgm:prSet presAssocID="{10928354-1698-974B-98FA-7CC356D19E5E}" presName="hierChild5" presStyleCnt="0"/>
      <dgm:spPr/>
    </dgm:pt>
    <dgm:pt modelId="{C4C33584-C936-9940-B98D-29B7CF66D076}" type="pres">
      <dgm:prSet presAssocID="{C7C6D18E-2B20-204E-9FFC-3D3CEEDEB50D}" presName="Name37" presStyleLbl="parChTrans1D3" presStyleIdx="12" presStyleCnt="18"/>
      <dgm:spPr/>
      <dgm:t>
        <a:bodyPr/>
        <a:lstStyle/>
        <a:p>
          <a:endParaRPr lang="en-US"/>
        </a:p>
      </dgm:t>
    </dgm:pt>
    <dgm:pt modelId="{D91BE502-E177-D743-89E8-DC007A74AC32}" type="pres">
      <dgm:prSet presAssocID="{3B06E5AD-220C-8040-AAB8-48F3D7A47DC9}" presName="hierRoot2" presStyleCnt="0">
        <dgm:presLayoutVars>
          <dgm:hierBranch val="init"/>
        </dgm:presLayoutVars>
      </dgm:prSet>
      <dgm:spPr/>
    </dgm:pt>
    <dgm:pt modelId="{2D77274E-772F-2946-BD91-4396FFE435F1}" type="pres">
      <dgm:prSet presAssocID="{3B06E5AD-220C-8040-AAB8-48F3D7A47DC9}" presName="rootComposite" presStyleCnt="0"/>
      <dgm:spPr/>
    </dgm:pt>
    <dgm:pt modelId="{5C5FB750-72FD-C649-B69B-AAF5120E8039}" type="pres">
      <dgm:prSet presAssocID="{3B06E5AD-220C-8040-AAB8-48F3D7A47DC9}" presName="rootText" presStyleLbl="node3" presStyleIdx="12" presStyleCnt="18">
        <dgm:presLayoutVars>
          <dgm:chPref val="3"/>
        </dgm:presLayoutVars>
      </dgm:prSet>
      <dgm:spPr>
        <a:prstGeom prst="roundRect">
          <a:avLst/>
        </a:prstGeom>
      </dgm:spPr>
      <dgm:t>
        <a:bodyPr/>
        <a:lstStyle/>
        <a:p>
          <a:endParaRPr lang="en-US"/>
        </a:p>
      </dgm:t>
    </dgm:pt>
    <dgm:pt modelId="{4649DD3D-371B-2744-A89E-61532F7546DA}" type="pres">
      <dgm:prSet presAssocID="{3B06E5AD-220C-8040-AAB8-48F3D7A47DC9}" presName="rootConnector" presStyleLbl="node3" presStyleIdx="12" presStyleCnt="18"/>
      <dgm:spPr/>
      <dgm:t>
        <a:bodyPr/>
        <a:lstStyle/>
        <a:p>
          <a:endParaRPr lang="en-US"/>
        </a:p>
      </dgm:t>
    </dgm:pt>
    <dgm:pt modelId="{9E9AE6AC-9953-C04F-98CB-CAF43B63CFB5}" type="pres">
      <dgm:prSet presAssocID="{3B06E5AD-220C-8040-AAB8-48F3D7A47DC9}" presName="hierChild4" presStyleCnt="0"/>
      <dgm:spPr/>
    </dgm:pt>
    <dgm:pt modelId="{5DB1DCDD-3D3D-344E-B731-3A3D27050582}" type="pres">
      <dgm:prSet presAssocID="{3B06E5AD-220C-8040-AAB8-48F3D7A47DC9}" presName="hierChild5" presStyleCnt="0"/>
      <dgm:spPr/>
    </dgm:pt>
    <dgm:pt modelId="{DD6623CE-9711-7045-955E-C013E5DCCBAF}" type="pres">
      <dgm:prSet presAssocID="{A203EB72-3828-5F48-AC87-9810CFF2229E}" presName="hierChild5" presStyleCnt="0"/>
      <dgm:spPr/>
    </dgm:pt>
    <dgm:pt modelId="{90AFCA10-5968-6E4F-B321-FF813F5EA9E9}" type="pres">
      <dgm:prSet presAssocID="{2C56E069-8C77-5549-BA69-070E6F012946}" presName="Name37" presStyleLbl="parChTrans1D2" presStyleIdx="3" presStyleCnt="5"/>
      <dgm:spPr/>
      <dgm:t>
        <a:bodyPr/>
        <a:lstStyle/>
        <a:p>
          <a:endParaRPr lang="en-US"/>
        </a:p>
      </dgm:t>
    </dgm:pt>
    <dgm:pt modelId="{61F15C83-3124-7043-B7A1-2F5A5D61C2C7}" type="pres">
      <dgm:prSet presAssocID="{8183AF39-9FAA-2F40-B238-05A255BE5D76}" presName="hierRoot2" presStyleCnt="0">
        <dgm:presLayoutVars>
          <dgm:hierBranch val="init"/>
        </dgm:presLayoutVars>
      </dgm:prSet>
      <dgm:spPr/>
    </dgm:pt>
    <dgm:pt modelId="{3F4F8ED7-A43E-E643-91A9-5E979A9750E7}" type="pres">
      <dgm:prSet presAssocID="{8183AF39-9FAA-2F40-B238-05A255BE5D76}" presName="rootComposite" presStyleCnt="0"/>
      <dgm:spPr/>
    </dgm:pt>
    <dgm:pt modelId="{CCC38612-101B-CE41-8E22-C828F1C101EB}" type="pres">
      <dgm:prSet presAssocID="{8183AF39-9FAA-2F40-B238-05A255BE5D76}" presName="rootText" presStyleLbl="node2" presStyleIdx="3" presStyleCnt="5" custScaleY="146030">
        <dgm:presLayoutVars>
          <dgm:chPref val="3"/>
        </dgm:presLayoutVars>
      </dgm:prSet>
      <dgm:spPr>
        <a:prstGeom prst="roundRect">
          <a:avLst/>
        </a:prstGeom>
      </dgm:spPr>
      <dgm:t>
        <a:bodyPr/>
        <a:lstStyle/>
        <a:p>
          <a:endParaRPr lang="en-US"/>
        </a:p>
      </dgm:t>
    </dgm:pt>
    <dgm:pt modelId="{67E0FFC2-526F-FB42-9BAC-858DCC50B84A}" type="pres">
      <dgm:prSet presAssocID="{8183AF39-9FAA-2F40-B238-05A255BE5D76}" presName="rootConnector" presStyleLbl="node2" presStyleIdx="3" presStyleCnt="5"/>
      <dgm:spPr/>
      <dgm:t>
        <a:bodyPr/>
        <a:lstStyle/>
        <a:p>
          <a:endParaRPr lang="en-US"/>
        </a:p>
      </dgm:t>
    </dgm:pt>
    <dgm:pt modelId="{46828A3E-36A5-BC47-9517-93E997149F3F}" type="pres">
      <dgm:prSet presAssocID="{8183AF39-9FAA-2F40-B238-05A255BE5D76}" presName="hierChild4" presStyleCnt="0"/>
      <dgm:spPr/>
    </dgm:pt>
    <dgm:pt modelId="{F0205435-D05E-E841-80A8-2162CF5F65FD}" type="pres">
      <dgm:prSet presAssocID="{278513C1-C0B6-F64D-A88D-B31635EEEDD9}" presName="Name37" presStyleLbl="parChTrans1D3" presStyleIdx="13" presStyleCnt="18"/>
      <dgm:spPr/>
      <dgm:t>
        <a:bodyPr/>
        <a:lstStyle/>
        <a:p>
          <a:endParaRPr lang="en-US"/>
        </a:p>
      </dgm:t>
    </dgm:pt>
    <dgm:pt modelId="{28E618D6-B605-3349-8249-45E8E5232B25}" type="pres">
      <dgm:prSet presAssocID="{E586997B-45EB-E245-A97D-8831330493BB}" presName="hierRoot2" presStyleCnt="0">
        <dgm:presLayoutVars>
          <dgm:hierBranch val="init"/>
        </dgm:presLayoutVars>
      </dgm:prSet>
      <dgm:spPr/>
    </dgm:pt>
    <dgm:pt modelId="{AA5611D2-2FDA-8C44-8451-05C004B88BF0}" type="pres">
      <dgm:prSet presAssocID="{E586997B-45EB-E245-A97D-8831330493BB}" presName="rootComposite" presStyleCnt="0"/>
      <dgm:spPr/>
    </dgm:pt>
    <dgm:pt modelId="{9126021A-CE4C-AB48-B86B-7E48FC1CAE4C}" type="pres">
      <dgm:prSet presAssocID="{E586997B-45EB-E245-A97D-8831330493BB}" presName="rootText" presStyleLbl="node3" presStyleIdx="13" presStyleCnt="18">
        <dgm:presLayoutVars>
          <dgm:chPref val="3"/>
        </dgm:presLayoutVars>
      </dgm:prSet>
      <dgm:spPr>
        <a:prstGeom prst="roundRect">
          <a:avLst/>
        </a:prstGeom>
      </dgm:spPr>
      <dgm:t>
        <a:bodyPr/>
        <a:lstStyle/>
        <a:p>
          <a:endParaRPr lang="en-US"/>
        </a:p>
      </dgm:t>
    </dgm:pt>
    <dgm:pt modelId="{5D0B5C20-F714-0345-AE0D-53C851A5392F}" type="pres">
      <dgm:prSet presAssocID="{E586997B-45EB-E245-A97D-8831330493BB}" presName="rootConnector" presStyleLbl="node3" presStyleIdx="13" presStyleCnt="18"/>
      <dgm:spPr/>
      <dgm:t>
        <a:bodyPr/>
        <a:lstStyle/>
        <a:p>
          <a:endParaRPr lang="en-US"/>
        </a:p>
      </dgm:t>
    </dgm:pt>
    <dgm:pt modelId="{87F8EAA6-5AB2-9547-ACF7-65E3068F13DE}" type="pres">
      <dgm:prSet presAssocID="{E586997B-45EB-E245-A97D-8831330493BB}" presName="hierChild4" presStyleCnt="0"/>
      <dgm:spPr/>
    </dgm:pt>
    <dgm:pt modelId="{1F60A7DA-BBD5-C34A-8897-88B4D3DC1C95}" type="pres">
      <dgm:prSet presAssocID="{E586997B-45EB-E245-A97D-8831330493BB}" presName="hierChild5" presStyleCnt="0"/>
      <dgm:spPr/>
    </dgm:pt>
    <dgm:pt modelId="{C0D37A68-59CC-DC4D-984F-564021E0CFA2}" type="pres">
      <dgm:prSet presAssocID="{E0F76FFD-ECD6-8A4E-BB30-3C8FE491D0E4}" presName="Name37" presStyleLbl="parChTrans1D3" presStyleIdx="14" presStyleCnt="18"/>
      <dgm:spPr/>
      <dgm:t>
        <a:bodyPr/>
        <a:lstStyle/>
        <a:p>
          <a:endParaRPr lang="en-US"/>
        </a:p>
      </dgm:t>
    </dgm:pt>
    <dgm:pt modelId="{140F427B-E913-3F4B-A4DE-86A9C975B583}" type="pres">
      <dgm:prSet presAssocID="{2F18BF45-2459-6C46-B0F3-BCBB8D4AF2F6}" presName="hierRoot2" presStyleCnt="0">
        <dgm:presLayoutVars>
          <dgm:hierBranch val="init"/>
        </dgm:presLayoutVars>
      </dgm:prSet>
      <dgm:spPr/>
    </dgm:pt>
    <dgm:pt modelId="{13BB8ADA-9849-4141-9338-53E625FE39C1}" type="pres">
      <dgm:prSet presAssocID="{2F18BF45-2459-6C46-B0F3-BCBB8D4AF2F6}" presName="rootComposite" presStyleCnt="0"/>
      <dgm:spPr/>
    </dgm:pt>
    <dgm:pt modelId="{CE056075-3C33-B445-8C1E-2051191193A6}" type="pres">
      <dgm:prSet presAssocID="{2F18BF45-2459-6C46-B0F3-BCBB8D4AF2F6}" presName="rootText" presStyleLbl="node3" presStyleIdx="14" presStyleCnt="18">
        <dgm:presLayoutVars>
          <dgm:chPref val="3"/>
        </dgm:presLayoutVars>
      </dgm:prSet>
      <dgm:spPr>
        <a:prstGeom prst="roundRect">
          <a:avLst/>
        </a:prstGeom>
      </dgm:spPr>
      <dgm:t>
        <a:bodyPr/>
        <a:lstStyle/>
        <a:p>
          <a:endParaRPr lang="en-US"/>
        </a:p>
      </dgm:t>
    </dgm:pt>
    <dgm:pt modelId="{37D719D3-709E-A34D-B94D-DB85D6CC636F}" type="pres">
      <dgm:prSet presAssocID="{2F18BF45-2459-6C46-B0F3-BCBB8D4AF2F6}" presName="rootConnector" presStyleLbl="node3" presStyleIdx="14" presStyleCnt="18"/>
      <dgm:spPr/>
      <dgm:t>
        <a:bodyPr/>
        <a:lstStyle/>
        <a:p>
          <a:endParaRPr lang="en-US"/>
        </a:p>
      </dgm:t>
    </dgm:pt>
    <dgm:pt modelId="{BD1A31CC-B709-FE47-8691-304F8DAA9862}" type="pres">
      <dgm:prSet presAssocID="{2F18BF45-2459-6C46-B0F3-BCBB8D4AF2F6}" presName="hierChild4" presStyleCnt="0"/>
      <dgm:spPr/>
    </dgm:pt>
    <dgm:pt modelId="{1B65D43F-6947-574C-B80D-E36440C7143C}" type="pres">
      <dgm:prSet presAssocID="{2F18BF45-2459-6C46-B0F3-BCBB8D4AF2F6}" presName="hierChild5" presStyleCnt="0"/>
      <dgm:spPr/>
    </dgm:pt>
    <dgm:pt modelId="{97D643CB-7E66-354F-8E13-940EA9C1B399}" type="pres">
      <dgm:prSet presAssocID="{D10DDDC7-3796-AE4C-AE7A-9A1C2CCEB497}" presName="Name37" presStyleLbl="parChTrans1D3" presStyleIdx="15" presStyleCnt="18"/>
      <dgm:spPr/>
      <dgm:t>
        <a:bodyPr/>
        <a:lstStyle/>
        <a:p>
          <a:endParaRPr lang="en-US"/>
        </a:p>
      </dgm:t>
    </dgm:pt>
    <dgm:pt modelId="{106B90E5-93F3-FC40-9805-B07EA6239E70}" type="pres">
      <dgm:prSet presAssocID="{6BF883A5-B26A-8D49-945A-CCDB27A6C49A}" presName="hierRoot2" presStyleCnt="0">
        <dgm:presLayoutVars>
          <dgm:hierBranch val="init"/>
        </dgm:presLayoutVars>
      </dgm:prSet>
      <dgm:spPr/>
    </dgm:pt>
    <dgm:pt modelId="{07DE147C-B178-0C4B-BD14-9AAEDCB7F55E}" type="pres">
      <dgm:prSet presAssocID="{6BF883A5-B26A-8D49-945A-CCDB27A6C49A}" presName="rootComposite" presStyleCnt="0"/>
      <dgm:spPr/>
    </dgm:pt>
    <dgm:pt modelId="{BE7260BC-6450-4245-91B8-FD6A8BDEDB5F}" type="pres">
      <dgm:prSet presAssocID="{6BF883A5-B26A-8D49-945A-CCDB27A6C49A}" presName="rootText" presStyleLbl="node3" presStyleIdx="15" presStyleCnt="18">
        <dgm:presLayoutVars>
          <dgm:chPref val="3"/>
        </dgm:presLayoutVars>
      </dgm:prSet>
      <dgm:spPr>
        <a:prstGeom prst="roundRect">
          <a:avLst/>
        </a:prstGeom>
      </dgm:spPr>
      <dgm:t>
        <a:bodyPr/>
        <a:lstStyle/>
        <a:p>
          <a:endParaRPr lang="en-US"/>
        </a:p>
      </dgm:t>
    </dgm:pt>
    <dgm:pt modelId="{B0573423-B17A-C044-AA5E-ADFFC2ED7E99}" type="pres">
      <dgm:prSet presAssocID="{6BF883A5-B26A-8D49-945A-CCDB27A6C49A}" presName="rootConnector" presStyleLbl="node3" presStyleIdx="15" presStyleCnt="18"/>
      <dgm:spPr/>
      <dgm:t>
        <a:bodyPr/>
        <a:lstStyle/>
        <a:p>
          <a:endParaRPr lang="en-US"/>
        </a:p>
      </dgm:t>
    </dgm:pt>
    <dgm:pt modelId="{7EACDD57-56FE-D148-9B38-4499372B8EAA}" type="pres">
      <dgm:prSet presAssocID="{6BF883A5-B26A-8D49-945A-CCDB27A6C49A}" presName="hierChild4" presStyleCnt="0"/>
      <dgm:spPr/>
    </dgm:pt>
    <dgm:pt modelId="{1942B4D8-E481-D44D-8E13-819A141D749B}" type="pres">
      <dgm:prSet presAssocID="{6BF883A5-B26A-8D49-945A-CCDB27A6C49A}" presName="hierChild5" presStyleCnt="0"/>
      <dgm:spPr/>
    </dgm:pt>
    <dgm:pt modelId="{6570A601-BCFF-9246-8CB4-70358E1BE909}" type="pres">
      <dgm:prSet presAssocID="{8183AF39-9FAA-2F40-B238-05A255BE5D76}" presName="hierChild5" presStyleCnt="0"/>
      <dgm:spPr/>
    </dgm:pt>
    <dgm:pt modelId="{0F036361-C93A-E64B-BF49-B101D868CFB5}" type="pres">
      <dgm:prSet presAssocID="{CE4C4F75-9A7D-3B4D-84B8-20F3264F1F5B}" presName="Name37" presStyleLbl="parChTrans1D2" presStyleIdx="4" presStyleCnt="5"/>
      <dgm:spPr/>
      <dgm:t>
        <a:bodyPr/>
        <a:lstStyle/>
        <a:p>
          <a:endParaRPr lang="en-US"/>
        </a:p>
      </dgm:t>
    </dgm:pt>
    <dgm:pt modelId="{A59FA2A9-B23C-C346-A25B-8294EC6E254D}" type="pres">
      <dgm:prSet presAssocID="{57F98E4B-23DB-8D4A-9B21-E5953B40B466}" presName="hierRoot2" presStyleCnt="0">
        <dgm:presLayoutVars>
          <dgm:hierBranch val="init"/>
        </dgm:presLayoutVars>
      </dgm:prSet>
      <dgm:spPr/>
    </dgm:pt>
    <dgm:pt modelId="{39C24A90-8732-F447-87C5-BFD8D7973380}" type="pres">
      <dgm:prSet presAssocID="{57F98E4B-23DB-8D4A-9B21-E5953B40B466}" presName="rootComposite" presStyleCnt="0"/>
      <dgm:spPr/>
    </dgm:pt>
    <dgm:pt modelId="{B6D15BFF-2FEA-4643-9904-3D59FF7076F0}" type="pres">
      <dgm:prSet presAssocID="{57F98E4B-23DB-8D4A-9B21-E5953B40B466}" presName="rootText" presStyleLbl="node2" presStyleIdx="4" presStyleCnt="5" custScaleY="146031">
        <dgm:presLayoutVars>
          <dgm:chPref val="3"/>
        </dgm:presLayoutVars>
      </dgm:prSet>
      <dgm:spPr>
        <a:prstGeom prst="roundRect">
          <a:avLst/>
        </a:prstGeom>
      </dgm:spPr>
      <dgm:t>
        <a:bodyPr/>
        <a:lstStyle/>
        <a:p>
          <a:endParaRPr lang="en-US"/>
        </a:p>
      </dgm:t>
    </dgm:pt>
    <dgm:pt modelId="{CF55D249-6EF2-D045-853E-352CFFFAE9C9}" type="pres">
      <dgm:prSet presAssocID="{57F98E4B-23DB-8D4A-9B21-E5953B40B466}" presName="rootConnector" presStyleLbl="node2" presStyleIdx="4" presStyleCnt="5"/>
      <dgm:spPr/>
      <dgm:t>
        <a:bodyPr/>
        <a:lstStyle/>
        <a:p>
          <a:endParaRPr lang="en-US"/>
        </a:p>
      </dgm:t>
    </dgm:pt>
    <dgm:pt modelId="{19A9AE91-1F6A-B54E-8379-1AAC60D2FB36}" type="pres">
      <dgm:prSet presAssocID="{57F98E4B-23DB-8D4A-9B21-E5953B40B466}" presName="hierChild4" presStyleCnt="0"/>
      <dgm:spPr/>
    </dgm:pt>
    <dgm:pt modelId="{46BDE732-20AD-6644-9727-BA6A799F92CF}" type="pres">
      <dgm:prSet presAssocID="{1E4ECD1B-F233-C64A-BE2A-9EDF64322378}" presName="Name37" presStyleLbl="parChTrans1D3" presStyleIdx="16" presStyleCnt="18"/>
      <dgm:spPr/>
      <dgm:t>
        <a:bodyPr/>
        <a:lstStyle/>
        <a:p>
          <a:endParaRPr lang="en-US"/>
        </a:p>
      </dgm:t>
    </dgm:pt>
    <dgm:pt modelId="{C78563D6-BB2D-DE47-9CC7-DA7630C1EB1E}" type="pres">
      <dgm:prSet presAssocID="{D61A63AF-C241-E44C-8E28-D1DDD3720D89}" presName="hierRoot2" presStyleCnt="0">
        <dgm:presLayoutVars>
          <dgm:hierBranch val="init"/>
        </dgm:presLayoutVars>
      </dgm:prSet>
      <dgm:spPr/>
    </dgm:pt>
    <dgm:pt modelId="{C17DBF81-4A69-B84E-9E5C-0E8F070A48F4}" type="pres">
      <dgm:prSet presAssocID="{D61A63AF-C241-E44C-8E28-D1DDD3720D89}" presName="rootComposite" presStyleCnt="0"/>
      <dgm:spPr/>
    </dgm:pt>
    <dgm:pt modelId="{17C18B59-22DC-8A42-AA64-FDB78D67D5A2}" type="pres">
      <dgm:prSet presAssocID="{D61A63AF-C241-E44C-8E28-D1DDD3720D89}" presName="rootText" presStyleLbl="node3" presStyleIdx="16" presStyleCnt="18">
        <dgm:presLayoutVars>
          <dgm:chPref val="3"/>
        </dgm:presLayoutVars>
      </dgm:prSet>
      <dgm:spPr>
        <a:prstGeom prst="roundRect">
          <a:avLst/>
        </a:prstGeom>
      </dgm:spPr>
      <dgm:t>
        <a:bodyPr/>
        <a:lstStyle/>
        <a:p>
          <a:endParaRPr lang="en-US"/>
        </a:p>
      </dgm:t>
    </dgm:pt>
    <dgm:pt modelId="{F965DC3D-73F2-B346-BCCC-FEE7697EC7A8}" type="pres">
      <dgm:prSet presAssocID="{D61A63AF-C241-E44C-8E28-D1DDD3720D89}" presName="rootConnector" presStyleLbl="node3" presStyleIdx="16" presStyleCnt="18"/>
      <dgm:spPr/>
      <dgm:t>
        <a:bodyPr/>
        <a:lstStyle/>
        <a:p>
          <a:endParaRPr lang="en-US"/>
        </a:p>
      </dgm:t>
    </dgm:pt>
    <dgm:pt modelId="{7DAE2D91-3246-6C43-8612-B6C4A9D9FC50}" type="pres">
      <dgm:prSet presAssocID="{D61A63AF-C241-E44C-8E28-D1DDD3720D89}" presName="hierChild4" presStyleCnt="0"/>
      <dgm:spPr/>
    </dgm:pt>
    <dgm:pt modelId="{562A4544-CDDB-9946-A22B-C023ADE9E114}" type="pres">
      <dgm:prSet presAssocID="{D61A63AF-C241-E44C-8E28-D1DDD3720D89}" presName="hierChild5" presStyleCnt="0"/>
      <dgm:spPr/>
    </dgm:pt>
    <dgm:pt modelId="{8DFF4E50-A727-3B4C-B3B3-084797D0C070}" type="pres">
      <dgm:prSet presAssocID="{8BCE3239-B202-2F40-A865-1180B10ADA19}" presName="Name37" presStyleLbl="parChTrans1D3" presStyleIdx="17" presStyleCnt="18"/>
      <dgm:spPr/>
      <dgm:t>
        <a:bodyPr/>
        <a:lstStyle/>
        <a:p>
          <a:endParaRPr lang="en-US"/>
        </a:p>
      </dgm:t>
    </dgm:pt>
    <dgm:pt modelId="{33FC0AF8-09F8-5D45-9C2A-F50B0D92A903}" type="pres">
      <dgm:prSet presAssocID="{F4FCF165-F7E4-534F-938A-31E23747B8FD}" presName="hierRoot2" presStyleCnt="0">
        <dgm:presLayoutVars>
          <dgm:hierBranch val="init"/>
        </dgm:presLayoutVars>
      </dgm:prSet>
      <dgm:spPr/>
    </dgm:pt>
    <dgm:pt modelId="{47784BF8-E293-2147-B5F1-2A9FFBAD91A8}" type="pres">
      <dgm:prSet presAssocID="{F4FCF165-F7E4-534F-938A-31E23747B8FD}" presName="rootComposite" presStyleCnt="0"/>
      <dgm:spPr/>
    </dgm:pt>
    <dgm:pt modelId="{A3625A61-6F49-594E-AE5D-8ECC97B35909}" type="pres">
      <dgm:prSet presAssocID="{F4FCF165-F7E4-534F-938A-31E23747B8FD}" presName="rootText" presStyleLbl="node3" presStyleIdx="17" presStyleCnt="18">
        <dgm:presLayoutVars>
          <dgm:chPref val="3"/>
        </dgm:presLayoutVars>
      </dgm:prSet>
      <dgm:spPr>
        <a:prstGeom prst="roundRect">
          <a:avLst/>
        </a:prstGeom>
      </dgm:spPr>
      <dgm:t>
        <a:bodyPr/>
        <a:lstStyle/>
        <a:p>
          <a:endParaRPr lang="en-US"/>
        </a:p>
      </dgm:t>
    </dgm:pt>
    <dgm:pt modelId="{639CE1F5-3710-FD45-B541-0FAD29128C2E}" type="pres">
      <dgm:prSet presAssocID="{F4FCF165-F7E4-534F-938A-31E23747B8FD}" presName="rootConnector" presStyleLbl="node3" presStyleIdx="17" presStyleCnt="18"/>
      <dgm:spPr/>
      <dgm:t>
        <a:bodyPr/>
        <a:lstStyle/>
        <a:p>
          <a:endParaRPr lang="en-US"/>
        </a:p>
      </dgm:t>
    </dgm:pt>
    <dgm:pt modelId="{47250359-F3F6-0B44-8EA1-99B7E708D33C}" type="pres">
      <dgm:prSet presAssocID="{F4FCF165-F7E4-534F-938A-31E23747B8FD}" presName="hierChild4" presStyleCnt="0"/>
      <dgm:spPr/>
    </dgm:pt>
    <dgm:pt modelId="{A5EB1E6F-17D1-974B-8F39-DB60F4A76CBC}" type="pres">
      <dgm:prSet presAssocID="{F4FCF165-F7E4-534F-938A-31E23747B8FD}" presName="hierChild5" presStyleCnt="0"/>
      <dgm:spPr/>
    </dgm:pt>
    <dgm:pt modelId="{7BF3A80B-8F7C-5A42-A325-8F3C09FB926D}" type="pres">
      <dgm:prSet presAssocID="{57F98E4B-23DB-8D4A-9B21-E5953B40B466}" presName="hierChild5" presStyleCnt="0"/>
      <dgm:spPr/>
    </dgm:pt>
    <dgm:pt modelId="{4500ACA3-88ED-7D40-9FA6-4FBD1B9E1E15}" type="pres">
      <dgm:prSet presAssocID="{480F7B6E-E164-3E43-9541-06833E14801B}" presName="hierChild3" presStyleCnt="0"/>
      <dgm:spPr/>
    </dgm:pt>
  </dgm:ptLst>
  <dgm:cxnLst>
    <dgm:cxn modelId="{D058F91D-567E-4EB5-8E65-18F7E6C599D3}" type="presOf" srcId="{41AC2D93-B2DA-7944-A50C-00C639AC0DA4}" destId="{6501F13B-9252-3E4B-97E9-535F88F86952}" srcOrd="0" destOrd="0" presId="urn:microsoft.com/office/officeart/2005/8/layout/orgChart1"/>
    <dgm:cxn modelId="{3437C565-AAB5-45BC-B851-6FCBCF259E61}" type="presOf" srcId="{F84D0033-3AF1-0640-A89E-BEDD980E82A7}" destId="{A67B199B-D895-A54E-ABFB-69D4FF4B7776}" srcOrd="1" destOrd="0" presId="urn:microsoft.com/office/officeart/2005/8/layout/orgChart1"/>
    <dgm:cxn modelId="{1B7BEC98-3C84-446D-8A40-2EEE68046E07}" type="presOf" srcId="{B89B7BA6-B2D1-A54A-8464-5C354A3986ED}" destId="{216713A0-C7F2-ED47-9D59-C51EE6369FE8}" srcOrd="1" destOrd="0" presId="urn:microsoft.com/office/officeart/2005/8/layout/orgChart1"/>
    <dgm:cxn modelId="{A25FA85C-4F06-6048-ABD4-5CAA4DE8B4BA}" srcId="{A203EB72-3828-5F48-AC87-9810CFF2229E}" destId="{10928354-1698-974B-98FA-7CC356D19E5E}" srcOrd="2" destOrd="0" parTransId="{2FFDB891-D9F8-4D44-9EEF-3E0B9881977F}" sibTransId="{F1632CBE-DE9F-D64A-AA29-07AC4B14FCEE}"/>
    <dgm:cxn modelId="{EA318CDB-49CC-D84D-B585-11B9681C1482}" srcId="{480F7B6E-E164-3E43-9541-06833E14801B}" destId="{A203EB72-3828-5F48-AC87-9810CFF2229E}" srcOrd="2" destOrd="0" parTransId="{92761C24-C5C3-2845-8A7E-CDD01DA3136B}" sibTransId="{A8E67558-FDA9-7A49-87EF-A6A1ED31816F}"/>
    <dgm:cxn modelId="{E74DDB75-9A3B-4A0C-9985-A732BBB67A7B}" type="presOf" srcId="{4DD612D1-6012-204B-AA4B-5802E122055F}" destId="{2C74CB8B-BC2C-CC46-BB58-04FE5821103A}" srcOrd="0" destOrd="0" presId="urn:microsoft.com/office/officeart/2005/8/layout/orgChart1"/>
    <dgm:cxn modelId="{D9F7C8D9-EA20-4A30-B825-583E83434E85}" type="presOf" srcId="{C11E19AC-39AE-0541-ADF8-538FBDF900D7}" destId="{5FE7EB90-D999-1C42-AAED-0B451A639C60}" srcOrd="1" destOrd="0" presId="urn:microsoft.com/office/officeart/2005/8/layout/orgChart1"/>
    <dgm:cxn modelId="{7041C4F2-A9C8-463B-82BA-48DBA587F486}" type="presOf" srcId="{B89B7BA6-B2D1-A54A-8464-5C354A3986ED}" destId="{9A5C4827-0FAA-5B43-84E2-77EE5D46BD1D}" srcOrd="0" destOrd="0" presId="urn:microsoft.com/office/officeart/2005/8/layout/orgChart1"/>
    <dgm:cxn modelId="{91E82F15-0C46-4972-83C2-505933E7C403}" type="presOf" srcId="{F6C76DC5-5F6C-CB4A-90C7-463094917A3F}" destId="{18534803-8044-5646-90D0-5429740BF926}" srcOrd="0" destOrd="0" presId="urn:microsoft.com/office/officeart/2005/8/layout/orgChart1"/>
    <dgm:cxn modelId="{0269332F-3304-4CCE-8529-17BE40134A0A}" type="presOf" srcId="{2D2DD754-521F-4F4A-9A33-BCF133D5BC21}" destId="{DB9C3334-2FB2-684D-8A9F-50A0B608AF14}" srcOrd="0" destOrd="0" presId="urn:microsoft.com/office/officeart/2005/8/layout/orgChart1"/>
    <dgm:cxn modelId="{875FD464-CAD1-454C-B65F-B1D855F35947}" type="presOf" srcId="{D61A63AF-C241-E44C-8E28-D1DDD3720D89}" destId="{F965DC3D-73F2-B346-BCCC-FEE7697EC7A8}" srcOrd="1" destOrd="0" presId="urn:microsoft.com/office/officeart/2005/8/layout/orgChart1"/>
    <dgm:cxn modelId="{3B0BFAC2-22C5-42B8-A76D-2A0290ED5FA3}" type="presOf" srcId="{1E4ECD1B-F233-C64A-BE2A-9EDF64322378}" destId="{46BDE732-20AD-6644-9727-BA6A799F92CF}" srcOrd="0" destOrd="0" presId="urn:microsoft.com/office/officeart/2005/8/layout/orgChart1"/>
    <dgm:cxn modelId="{45057683-AC67-BF4F-A36B-39E08DF25F92}" srcId="{57F98E4B-23DB-8D4A-9B21-E5953B40B466}" destId="{D61A63AF-C241-E44C-8E28-D1DDD3720D89}" srcOrd="0" destOrd="0" parTransId="{1E4ECD1B-F233-C64A-BE2A-9EDF64322378}" sibTransId="{2F5841A1-477C-1641-A22B-3BC2985062B5}"/>
    <dgm:cxn modelId="{AC02DBD5-B8F3-7640-BF15-8C70FEF57067}" srcId="{FDE29F76-3220-C648-B455-3AB152DCDDAA}" destId="{005A463A-C28D-D14A-B85E-E8341D233FB9}" srcOrd="4" destOrd="0" parTransId="{53C3FFF8-C7FA-F148-AA28-A945E9CC1F0C}" sibTransId="{A358E44C-BF6B-EF43-AB3A-0925208D06EB}"/>
    <dgm:cxn modelId="{197CFF2C-4208-4724-83F1-E2E4FB9761A7}" type="presOf" srcId="{278513C1-C0B6-F64D-A88D-B31635EEEDD9}" destId="{F0205435-D05E-E841-80A8-2162CF5F65FD}" srcOrd="0" destOrd="0" presId="urn:microsoft.com/office/officeart/2005/8/layout/orgChart1"/>
    <dgm:cxn modelId="{1B0EF22D-BCDE-4532-8003-B4014615F32F}" type="presOf" srcId="{F84D0033-3AF1-0640-A89E-BEDD980E82A7}" destId="{5CE2E95D-7122-BB40-999E-5F12A978853A}" srcOrd="0" destOrd="0" presId="urn:microsoft.com/office/officeart/2005/8/layout/orgChart1"/>
    <dgm:cxn modelId="{025AC94A-6CC5-4256-ACDF-466B8D1CAE2C}" type="presOf" srcId="{F4FCF165-F7E4-534F-938A-31E23747B8FD}" destId="{639CE1F5-3710-FD45-B541-0FAD29128C2E}" srcOrd="1" destOrd="0" presId="urn:microsoft.com/office/officeart/2005/8/layout/orgChart1"/>
    <dgm:cxn modelId="{3BAF7533-88F6-4189-969D-DD3D139B2C4E}" type="presOf" srcId="{FDE29F76-3220-C648-B455-3AB152DCDDAA}" destId="{60113A46-B2BF-BB4E-B4B0-353D06A44A5C}" srcOrd="1" destOrd="0" presId="urn:microsoft.com/office/officeart/2005/8/layout/orgChart1"/>
    <dgm:cxn modelId="{01438119-F03E-446D-9B5A-CA035799914C}" type="presOf" srcId="{30B031A3-A92E-0F41-ABDF-96AAFEB23D5B}" destId="{A73F0712-86C2-A249-AFFD-93A8BACF42A6}" srcOrd="0" destOrd="0" presId="urn:microsoft.com/office/officeart/2005/8/layout/orgChart1"/>
    <dgm:cxn modelId="{2F22EEFD-5AB3-4D26-8816-F4DC30298D1D}" type="presOf" srcId="{B2ED7A97-0DAC-F740-8FB6-C4F81A14429D}" destId="{60E7E2A5-5966-9143-9D2C-4580B5E72441}" srcOrd="0" destOrd="0" presId="urn:microsoft.com/office/officeart/2005/8/layout/orgChart1"/>
    <dgm:cxn modelId="{42620F48-1B91-402A-A034-76E3F12CD7E0}" type="presOf" srcId="{8183AF39-9FAA-2F40-B238-05A255BE5D76}" destId="{67E0FFC2-526F-FB42-9BAC-858DCC50B84A}" srcOrd="1" destOrd="0" presId="urn:microsoft.com/office/officeart/2005/8/layout/orgChart1"/>
    <dgm:cxn modelId="{C90F36F8-A850-B742-A7A1-F6A83D664AF4}" srcId="{A203EB72-3828-5F48-AC87-9810CFF2229E}" destId="{3B06E5AD-220C-8040-AAB8-48F3D7A47DC9}" srcOrd="3" destOrd="0" parTransId="{C7C6D18E-2B20-204E-9FFC-3D3CEEDEB50D}" sibTransId="{C2FFF0F1-74C2-DC49-BFB2-97C2DD25546B}"/>
    <dgm:cxn modelId="{A68B3E97-238E-7E47-BF43-A376C46C4435}" srcId="{57F98E4B-23DB-8D4A-9B21-E5953B40B466}" destId="{F4FCF165-F7E4-534F-938A-31E23747B8FD}" srcOrd="1" destOrd="0" parTransId="{8BCE3239-B202-2F40-A865-1180B10ADA19}" sibTransId="{02969D21-C7A0-BF4F-8F63-D561F40EFAE8}"/>
    <dgm:cxn modelId="{AC0CDEB9-62CC-40AB-AD84-D6A27772E25A}" type="presOf" srcId="{D10DDDC7-3796-AE4C-AE7A-9A1C2CCEB497}" destId="{97D643CB-7E66-354F-8E13-940EA9C1B399}" srcOrd="0" destOrd="0" presId="urn:microsoft.com/office/officeart/2005/8/layout/orgChart1"/>
    <dgm:cxn modelId="{3DB915EA-22D8-4824-BC24-165E95FC22F8}" type="presOf" srcId="{E0F76FFD-ECD6-8A4E-BB30-3C8FE491D0E4}" destId="{C0D37A68-59CC-DC4D-984F-564021E0CFA2}" srcOrd="0" destOrd="0" presId="urn:microsoft.com/office/officeart/2005/8/layout/orgChart1"/>
    <dgm:cxn modelId="{F36DE543-6492-4609-9719-91799C0210CB}" type="presOf" srcId="{6BF883A5-B26A-8D49-945A-CCDB27A6C49A}" destId="{B0573423-B17A-C044-AA5E-ADFFC2ED7E99}" srcOrd="1" destOrd="0" presId="urn:microsoft.com/office/officeart/2005/8/layout/orgChart1"/>
    <dgm:cxn modelId="{F3346142-CBC5-4203-BEFB-C511D552F8C3}" type="presOf" srcId="{29202006-77E1-AC43-8F22-F4D581D02407}" destId="{16E76BE3-2862-3740-9659-DDCF6AF43407}" srcOrd="1" destOrd="0" presId="urn:microsoft.com/office/officeart/2005/8/layout/orgChart1"/>
    <dgm:cxn modelId="{2B5A1FDF-17A0-0541-A626-1625504AFFCB}" srcId="{A203EB72-3828-5F48-AC87-9810CFF2229E}" destId="{F84D0033-3AF1-0640-A89E-BEDD980E82A7}" srcOrd="1" destOrd="0" parTransId="{A634AA6B-0664-B448-AC98-2330BB521E19}" sibTransId="{5253B36A-6A79-F14E-B206-6EF4A109DFA5}"/>
    <dgm:cxn modelId="{77BD0A33-01A3-4E01-BD9E-B0F6CBF6A404}" type="presOf" srcId="{B08459C6-21FB-9349-86BE-7BBC3BD5F091}" destId="{D750FAE0-10B0-3F4D-88FC-262D3A4B5112}" srcOrd="1" destOrd="0" presId="urn:microsoft.com/office/officeart/2005/8/layout/orgChart1"/>
    <dgm:cxn modelId="{BE810E86-C4BF-470B-BCFA-DFEE1128988A}" type="presOf" srcId="{10928354-1698-974B-98FA-7CC356D19E5E}" destId="{9E21A023-57FF-2E4F-95F8-F606303149ED}" srcOrd="0" destOrd="0" presId="urn:microsoft.com/office/officeart/2005/8/layout/orgChart1"/>
    <dgm:cxn modelId="{374404DD-0C7A-394B-8B81-7DA543596482}" srcId="{7A2372B1-D98B-0948-A6E3-DA0A0AF4F80E}" destId="{B89B7BA6-B2D1-A54A-8464-5C354A3986ED}" srcOrd="3" destOrd="0" parTransId="{B2ED7A97-0DAC-F740-8FB6-C4F81A14429D}" sibTransId="{C932D52D-147E-1C4B-8D65-9E776E957025}"/>
    <dgm:cxn modelId="{54C4328C-F28B-489D-AD6A-452D1C992427}" type="presOf" srcId="{FDE29F76-3220-C648-B455-3AB152DCDDAA}" destId="{C0193A46-8E82-3346-8030-57F4A55EEE21}" srcOrd="0" destOrd="0" presId="urn:microsoft.com/office/officeart/2005/8/layout/orgChart1"/>
    <dgm:cxn modelId="{D60C7751-60D1-4D1F-A001-0CC9576F11B3}" type="presOf" srcId="{1BE6B6B5-E5ED-D94D-BAF0-298A56AA6EB8}" destId="{CDA3897C-0924-F74D-AA81-622EB2BDE4F7}" srcOrd="0" destOrd="0" presId="urn:microsoft.com/office/officeart/2005/8/layout/orgChart1"/>
    <dgm:cxn modelId="{4BB20E3C-E4F7-2E42-A94E-84EE2AF95ECB}" srcId="{FDE29F76-3220-C648-B455-3AB152DCDDAA}" destId="{81E5A2A0-2463-2F4F-A9BA-D36D2D7964FF}" srcOrd="2" destOrd="0" parTransId="{F6C76DC5-5F6C-CB4A-90C7-463094917A3F}" sibTransId="{71A51718-6DD2-DB44-A3B6-DF06A0765F6F}"/>
    <dgm:cxn modelId="{731BCB85-9D7B-4E9A-B2F1-6015A6271727}" type="presOf" srcId="{8183AF39-9FAA-2F40-B238-05A255BE5D76}" destId="{CCC38612-101B-CE41-8E22-C828F1C101EB}" srcOrd="0" destOrd="0" presId="urn:microsoft.com/office/officeart/2005/8/layout/orgChart1"/>
    <dgm:cxn modelId="{0E8AF787-0CD4-1F4A-9E51-70EE2980B595}" srcId="{FDE29F76-3220-C648-B455-3AB152DCDDAA}" destId="{DD4F6633-C205-3444-B6A2-273E7B4F853D}" srcOrd="3" destOrd="0" parTransId="{41AC2D93-B2DA-7944-A50C-00C639AC0DA4}" sibTransId="{BB982A37-C247-0A42-B6BE-8BD50830F1DF}"/>
    <dgm:cxn modelId="{E8C8C174-14A6-4C27-9BD4-A6FEA363D62C}" type="presOf" srcId="{D61A63AF-C241-E44C-8E28-D1DDD3720D89}" destId="{17C18B59-22DC-8A42-AA64-FDB78D67D5A2}" srcOrd="0" destOrd="0" presId="urn:microsoft.com/office/officeart/2005/8/layout/orgChart1"/>
    <dgm:cxn modelId="{0E6C6579-9696-43DE-946D-19C227A0BC09}" type="presOf" srcId="{78A7F442-9B99-8440-BB5A-F3F737C0D99F}" destId="{11FDCBDA-B5BD-9E4B-9D9E-89FF544E9B1F}" srcOrd="1" destOrd="0" presId="urn:microsoft.com/office/officeart/2005/8/layout/orgChart1"/>
    <dgm:cxn modelId="{AEE46F8C-3D88-094E-A8F2-FDA666DEC3F3}" srcId="{8183AF39-9FAA-2F40-B238-05A255BE5D76}" destId="{2F18BF45-2459-6C46-B0F3-BCBB8D4AF2F6}" srcOrd="1" destOrd="0" parTransId="{E0F76FFD-ECD6-8A4E-BB30-3C8FE491D0E4}" sibTransId="{65F49A80-A9D3-7949-8804-6AB839BC89D4}"/>
    <dgm:cxn modelId="{CB56B4A5-7EFA-45A3-AB6D-79F39C58D6B7}" type="presOf" srcId="{E51CF90D-3135-C848-AF2C-BE2B2E26A5DB}" destId="{13EBD67F-F47D-9F4D-912A-77C399C2C6B4}" srcOrd="0" destOrd="0" presId="urn:microsoft.com/office/officeart/2005/8/layout/orgChart1"/>
    <dgm:cxn modelId="{08F2741F-6E54-4115-9CC4-1FD4F889CBE2}" type="presOf" srcId="{A203EB72-3828-5F48-AC87-9810CFF2229E}" destId="{25028FF4-C6C7-C141-A1CB-13A4527738D5}" srcOrd="0" destOrd="0" presId="urn:microsoft.com/office/officeart/2005/8/layout/orgChart1"/>
    <dgm:cxn modelId="{413F8CCB-248E-CB4E-8A1F-A318087D8859}" srcId="{7A2372B1-D98B-0948-A6E3-DA0A0AF4F80E}" destId="{94EAB071-6CAF-FD44-B2A8-83FFDD67D492}" srcOrd="1" destOrd="0" parTransId="{4DD612D1-6012-204B-AA4B-5802E122055F}" sibTransId="{78196E4A-521D-7C47-9673-E84B7B056984}"/>
    <dgm:cxn modelId="{04B44550-4509-4E4C-B797-6D60DF2935FF}" type="presOf" srcId="{480F7B6E-E164-3E43-9541-06833E14801B}" destId="{4D553AD7-D289-2A4F-AEAD-E7C0C8A39A66}" srcOrd="0" destOrd="0" presId="urn:microsoft.com/office/officeart/2005/8/layout/orgChart1"/>
    <dgm:cxn modelId="{CDB1DB55-E83F-4038-8A46-2B2FC98D3806}" type="presOf" srcId="{969C1C40-FC20-E247-81A7-E4AFB43E7E17}" destId="{F5AD0EE8-A1ED-C848-AD2D-A78F462D1733}" srcOrd="0" destOrd="0" presId="urn:microsoft.com/office/officeart/2005/8/layout/orgChart1"/>
    <dgm:cxn modelId="{77F357BC-A0A1-4E69-95EA-C865D6CE7BDF}" type="presOf" srcId="{3B06E5AD-220C-8040-AAB8-48F3D7A47DC9}" destId="{4649DD3D-371B-2744-A89E-61532F7546DA}" srcOrd="1" destOrd="0" presId="urn:microsoft.com/office/officeart/2005/8/layout/orgChart1"/>
    <dgm:cxn modelId="{92400E7D-F4A4-4C3C-BA07-1BAF9D9EDE51}" type="presOf" srcId="{81E5A2A0-2463-2F4F-A9BA-D36D2D7964FF}" destId="{4830769C-AB72-3942-BDFB-596248C8F168}" srcOrd="0" destOrd="0" presId="urn:microsoft.com/office/officeart/2005/8/layout/orgChart1"/>
    <dgm:cxn modelId="{B60B497E-02A4-4D94-AB56-25EE96E6E0E2}" type="presOf" srcId="{57F98E4B-23DB-8D4A-9B21-E5953B40B466}" destId="{CF55D249-6EF2-D045-853E-352CFFFAE9C9}" srcOrd="1" destOrd="0" presId="urn:microsoft.com/office/officeart/2005/8/layout/orgChart1"/>
    <dgm:cxn modelId="{DDB858C1-0E32-401F-A328-4866CEC7BEC7}" type="presOf" srcId="{92761C24-C5C3-2845-8A7E-CDD01DA3136B}" destId="{1A32DD7B-0721-2643-A422-CEA76BD293BF}" srcOrd="0" destOrd="0" presId="urn:microsoft.com/office/officeart/2005/8/layout/orgChart1"/>
    <dgm:cxn modelId="{0008BE51-A86E-44EF-B5CC-16E06B909CBD}" type="presOf" srcId="{10928354-1698-974B-98FA-7CC356D19E5E}" destId="{8E80853F-64D6-AA42-805E-BCD56B725A91}" srcOrd="1" destOrd="0" presId="urn:microsoft.com/office/officeart/2005/8/layout/orgChart1"/>
    <dgm:cxn modelId="{3915D4F4-0B2B-4A17-B93B-DFC571ACD803}" type="presOf" srcId="{B08459C6-21FB-9349-86BE-7BBC3BD5F091}" destId="{78196A02-AC70-9B4E-BA51-4DF888DB846C}" srcOrd="0" destOrd="0" presId="urn:microsoft.com/office/officeart/2005/8/layout/orgChart1"/>
    <dgm:cxn modelId="{71DA967A-DE08-4CBA-8926-3B71908349DF}" type="presOf" srcId="{94EAB071-6CAF-FD44-B2A8-83FFDD67D492}" destId="{FB8A84E3-9FFD-884F-9170-FBACB7DB32EB}" srcOrd="1" destOrd="0" presId="urn:microsoft.com/office/officeart/2005/8/layout/orgChart1"/>
    <dgm:cxn modelId="{39351C2D-B02E-4B85-BFDB-7BDC6E23DE2C}" type="presOf" srcId="{C11E19AC-39AE-0541-ADF8-538FBDF900D7}" destId="{A480D8F4-932B-2843-817F-30B806AD29C2}" srcOrd="0" destOrd="0" presId="urn:microsoft.com/office/officeart/2005/8/layout/orgChart1"/>
    <dgm:cxn modelId="{92F48A0D-56C0-4235-BB98-86F0CD5F1F6A}" type="presOf" srcId="{3CA22C60-A43B-5E4F-BBA6-5C3673F9CFBE}" destId="{6BECBA8D-6428-354B-A4FF-459498C95BFC}" srcOrd="1" destOrd="0" presId="urn:microsoft.com/office/officeart/2005/8/layout/orgChart1"/>
    <dgm:cxn modelId="{4120FF95-C7C2-A443-9B12-F5C12AA3B3D7}" srcId="{A203EB72-3828-5F48-AC87-9810CFF2229E}" destId="{3CA22C60-A43B-5E4F-BBA6-5C3673F9CFBE}" srcOrd="0" destOrd="0" parTransId="{D0D845A8-0906-3B49-A3D1-E47F4A076D6C}" sibTransId="{823C8F69-BE8B-6246-A3C2-F2DE8460094D}"/>
    <dgm:cxn modelId="{75C23630-8CF3-4007-9DC2-92A134D1EEB8}" type="presOf" srcId="{F4FCF165-F7E4-534F-938A-31E23747B8FD}" destId="{A3625A61-6F49-594E-AE5D-8ECC97B35909}" srcOrd="0" destOrd="0" presId="urn:microsoft.com/office/officeart/2005/8/layout/orgChart1"/>
    <dgm:cxn modelId="{4E70A87A-F6E3-41F6-AF51-6D182334B1E3}" type="presOf" srcId="{2F18BF45-2459-6C46-B0F3-BCBB8D4AF2F6}" destId="{CE056075-3C33-B445-8C1E-2051191193A6}" srcOrd="0" destOrd="0" presId="urn:microsoft.com/office/officeart/2005/8/layout/orgChart1"/>
    <dgm:cxn modelId="{16793D8D-C1B8-48E1-89C3-CDB3CDD73281}" type="presOf" srcId="{05C860E5-EBCF-CA48-A827-5C64F55598AB}" destId="{EA29E656-EE82-9C4A-91A0-6FD8A6C27C25}" srcOrd="0" destOrd="0" presId="urn:microsoft.com/office/officeart/2005/8/layout/orgChart1"/>
    <dgm:cxn modelId="{B8F29B36-AD26-42D6-A964-F591758867B4}" type="presOf" srcId="{005A463A-C28D-D14A-B85E-E8341D233FB9}" destId="{1641A48B-4C44-9346-A047-3AB6C77E0F51}" srcOrd="0" destOrd="0" presId="urn:microsoft.com/office/officeart/2005/8/layout/orgChart1"/>
    <dgm:cxn modelId="{C4E66AEF-8D75-4720-9140-E6457EBB3A1A}" type="presOf" srcId="{2F18BF45-2459-6C46-B0F3-BCBB8D4AF2F6}" destId="{37D719D3-709E-A34D-B94D-DB85D6CC636F}" srcOrd="1" destOrd="0" presId="urn:microsoft.com/office/officeart/2005/8/layout/orgChart1"/>
    <dgm:cxn modelId="{27290B8D-07ED-9D4E-8C84-C86BD11AD6B8}" srcId="{7A2372B1-D98B-0948-A6E3-DA0A0AF4F80E}" destId="{29202006-77E1-AC43-8F22-F4D581D02407}" srcOrd="0" destOrd="0" parTransId="{CE66AEEB-DCCC-254A-A29D-9DD641B4F216}" sibTransId="{62C6FC00-12F4-FE43-B037-428774BE7F25}"/>
    <dgm:cxn modelId="{B1DFB740-612E-44FE-8DF0-CA0CA5E8B1D8}" type="presOf" srcId="{57F98E4B-23DB-8D4A-9B21-E5953B40B466}" destId="{B6D15BFF-2FEA-4643-9904-3D59FF7076F0}" srcOrd="0" destOrd="0" presId="urn:microsoft.com/office/officeart/2005/8/layout/orgChart1"/>
    <dgm:cxn modelId="{18FA9B71-1E67-4E5C-A73A-D9B076EDFC2D}" type="presOf" srcId="{CE66AEEB-DCCC-254A-A29D-9DD641B4F216}" destId="{753C5C35-84E7-5943-A282-C418DA555A60}" srcOrd="0" destOrd="0" presId="urn:microsoft.com/office/officeart/2005/8/layout/orgChart1"/>
    <dgm:cxn modelId="{B0B1C1AA-8979-4760-A08E-2D907A81CE8F}" type="presOf" srcId="{2C56E069-8C77-5549-BA69-070E6F012946}" destId="{90AFCA10-5968-6E4F-B321-FF813F5EA9E9}" srcOrd="0" destOrd="0" presId="urn:microsoft.com/office/officeart/2005/8/layout/orgChart1"/>
    <dgm:cxn modelId="{08D31B2C-1DEC-8148-A979-B764D2A293A9}" srcId="{8183AF39-9FAA-2F40-B238-05A255BE5D76}" destId="{6BF883A5-B26A-8D49-945A-CCDB27A6C49A}" srcOrd="2" destOrd="0" parTransId="{D10DDDC7-3796-AE4C-AE7A-9A1C2CCEB497}" sibTransId="{C3688D6B-9944-B744-9AFE-B634DAF52C2A}"/>
    <dgm:cxn modelId="{6666E590-601B-4C11-9446-99795C2DD0DF}" type="presOf" srcId="{480F7B6E-E164-3E43-9541-06833E14801B}" destId="{BAB1C640-2A25-4D45-8953-7CB27D363FDC}" srcOrd="1" destOrd="0" presId="urn:microsoft.com/office/officeart/2005/8/layout/orgChart1"/>
    <dgm:cxn modelId="{62DE2E0F-D9F7-4539-AE2A-79336CD98B4D}" type="presOf" srcId="{2FFDB891-D9F8-4D44-9EEF-3E0B9881977F}" destId="{201C695B-9205-6F43-8482-3DEBA60C6502}" srcOrd="0" destOrd="0" presId="urn:microsoft.com/office/officeart/2005/8/layout/orgChart1"/>
    <dgm:cxn modelId="{2A822521-06F5-493A-9FBC-BB8C857F12F0}" type="presOf" srcId="{6BF883A5-B26A-8D49-945A-CCDB27A6C49A}" destId="{BE7260BC-6450-4245-91B8-FD6A8BDEDB5F}" srcOrd="0" destOrd="0" presId="urn:microsoft.com/office/officeart/2005/8/layout/orgChart1"/>
    <dgm:cxn modelId="{3FB62912-6E0B-9547-A52A-AEF9B1D05CED}" srcId="{480F7B6E-E164-3E43-9541-06833E14801B}" destId="{57F98E4B-23DB-8D4A-9B21-E5953B40B466}" srcOrd="4" destOrd="0" parTransId="{CE4C4F75-9A7D-3B4D-84B8-20F3264F1F5B}" sibTransId="{D16DDDEB-DE33-CA4F-B041-A10DBE780196}"/>
    <dgm:cxn modelId="{04B7CDCA-8E4E-42AC-BCFA-C24A6A4DDFE5}" type="presOf" srcId="{29202006-77E1-AC43-8F22-F4D581D02407}" destId="{DAC6F214-E764-194E-A64D-A4AC86DEA660}" srcOrd="0" destOrd="0" presId="urn:microsoft.com/office/officeart/2005/8/layout/orgChart1"/>
    <dgm:cxn modelId="{D508C0A9-8A60-439E-AAA1-FD9F775ACB2C}" type="presOf" srcId="{C7C6D18E-2B20-204E-9FFC-3D3CEEDEB50D}" destId="{C4C33584-C936-9940-B98D-29B7CF66D076}" srcOrd="0" destOrd="0" presId="urn:microsoft.com/office/officeart/2005/8/layout/orgChart1"/>
    <dgm:cxn modelId="{90457676-B85F-4BCD-B9AE-FF1099E9CD36}" type="presOf" srcId="{A634AA6B-0664-B448-AC98-2330BB521E19}" destId="{D870CF52-969D-D14A-B014-979ABC5AD37E}" srcOrd="0" destOrd="0" presId="urn:microsoft.com/office/officeart/2005/8/layout/orgChart1"/>
    <dgm:cxn modelId="{B9DB2108-2564-3A43-B977-44B032FD0AAD}" srcId="{FDE29F76-3220-C648-B455-3AB152DCDDAA}" destId="{78A7F442-9B99-8440-BB5A-F3F737C0D99F}" srcOrd="0" destOrd="0" parTransId="{05C860E5-EBCF-CA48-A827-5C64F55598AB}" sibTransId="{307369E9-E0A7-3744-8C5E-EBAB162DD9AA}"/>
    <dgm:cxn modelId="{83D3057D-4C2B-4C3B-9234-3A165CBFFC9B}" type="presOf" srcId="{94EAB071-6CAF-FD44-B2A8-83FFDD67D492}" destId="{2A1BA29D-4CD4-AF40-AD5B-494B2DE7BABC}" srcOrd="0" destOrd="0" presId="urn:microsoft.com/office/officeart/2005/8/layout/orgChart1"/>
    <dgm:cxn modelId="{1961028C-D81E-4097-BCE4-C079B57FDDFA}" type="presOf" srcId="{8BCE3239-B202-2F40-A865-1180B10ADA19}" destId="{8DFF4E50-A727-3B4C-B3B3-084797D0C070}" srcOrd="0" destOrd="0" presId="urn:microsoft.com/office/officeart/2005/8/layout/orgChart1"/>
    <dgm:cxn modelId="{7BF05B67-73C3-4847-98E3-8E46BF971DA9}" srcId="{FDE29F76-3220-C648-B455-3AB152DCDDAA}" destId="{B08459C6-21FB-9349-86BE-7BBC3BD5F091}" srcOrd="1" destOrd="0" parTransId="{2D2DD754-521F-4F4A-9A33-BCF133D5BC21}" sibTransId="{D1D09A6A-79F3-4841-AECB-8FDFE2251A02}"/>
    <dgm:cxn modelId="{4055D0F6-3393-684C-80C3-0A64CB2B7E31}" srcId="{480F7B6E-E164-3E43-9541-06833E14801B}" destId="{FDE29F76-3220-C648-B455-3AB152DCDDAA}" srcOrd="0" destOrd="0" parTransId="{969C1C40-FC20-E247-81A7-E4AFB43E7E17}" sibTransId="{1F795563-0437-E041-8C38-85F152A5D038}"/>
    <dgm:cxn modelId="{A24ACBF6-E93B-4185-B1DA-44C70E4380C3}" type="presOf" srcId="{81E5A2A0-2463-2F4F-A9BA-D36D2D7964FF}" destId="{8D80D534-4372-9543-8813-696B40D39D9F}" srcOrd="1" destOrd="0" presId="urn:microsoft.com/office/officeart/2005/8/layout/orgChart1"/>
    <dgm:cxn modelId="{243FD5B3-DD0D-4053-B45E-D5ED372E98BA}" type="presOf" srcId="{78A7F442-9B99-8440-BB5A-F3F737C0D99F}" destId="{CF9C9E64-915C-9A4E-B4EB-9F28C8107D96}" srcOrd="0" destOrd="0" presId="urn:microsoft.com/office/officeart/2005/8/layout/orgChart1"/>
    <dgm:cxn modelId="{9C32DA22-C80C-41C9-8ACC-A4E100DC874F}" type="presOf" srcId="{E586997B-45EB-E245-A97D-8831330493BB}" destId="{9126021A-CE4C-AB48-B86B-7E48FC1CAE4C}" srcOrd="0" destOrd="0" presId="urn:microsoft.com/office/officeart/2005/8/layout/orgChart1"/>
    <dgm:cxn modelId="{F4796E78-DAE6-354C-A0F9-14AC79F1A260}" srcId="{7A2372B1-D98B-0948-A6E3-DA0A0AF4F80E}" destId="{C11E19AC-39AE-0541-ADF8-538FBDF900D7}" srcOrd="2" destOrd="0" parTransId="{30B031A3-A92E-0F41-ABDF-96AAFEB23D5B}" sibTransId="{C35DE6F0-6BC7-D242-A98E-12B5641BCD79}"/>
    <dgm:cxn modelId="{26E5B646-5064-C746-8994-D951F0A1902A}" srcId="{480F7B6E-E164-3E43-9541-06833E14801B}" destId="{7A2372B1-D98B-0948-A6E3-DA0A0AF4F80E}" srcOrd="1" destOrd="0" parTransId="{E51CF90D-3135-C848-AF2C-BE2B2E26A5DB}" sibTransId="{47877346-CBD2-954B-829A-BBDC0D62B1FE}"/>
    <dgm:cxn modelId="{34F37177-F465-4963-AB94-7CA05DE1B41E}" type="presOf" srcId="{3CA22C60-A43B-5E4F-BBA6-5C3673F9CFBE}" destId="{A77FD2D0-CF31-6F4F-B1D1-9401DD11468F}" srcOrd="0" destOrd="0" presId="urn:microsoft.com/office/officeart/2005/8/layout/orgChart1"/>
    <dgm:cxn modelId="{1B80DD8D-1E4F-7442-A5EF-5F1EBD66F0A8}" srcId="{1BE6B6B5-E5ED-D94D-BAF0-298A56AA6EB8}" destId="{480F7B6E-E164-3E43-9541-06833E14801B}" srcOrd="0" destOrd="0" parTransId="{A994FEA3-9318-4949-A1C7-5013E5F23904}" sibTransId="{F079A456-B7BD-9443-BE75-E83FA395CEFB}"/>
    <dgm:cxn modelId="{65A30F42-188B-4161-B33B-D7800286E0A3}" type="presOf" srcId="{3B06E5AD-220C-8040-AAB8-48F3D7A47DC9}" destId="{5C5FB750-72FD-C649-B69B-AAF5120E8039}" srcOrd="0" destOrd="0" presId="urn:microsoft.com/office/officeart/2005/8/layout/orgChart1"/>
    <dgm:cxn modelId="{08FC1501-EA99-4A7E-A38E-3E3A4072C241}" type="presOf" srcId="{CE4C4F75-9A7D-3B4D-84B8-20F3264F1F5B}" destId="{0F036361-C93A-E64B-BF49-B101D868CFB5}" srcOrd="0" destOrd="0" presId="urn:microsoft.com/office/officeart/2005/8/layout/orgChart1"/>
    <dgm:cxn modelId="{8E32466F-24BA-F14D-BEAD-B039ECFE9F61}" srcId="{8183AF39-9FAA-2F40-B238-05A255BE5D76}" destId="{E586997B-45EB-E245-A97D-8831330493BB}" srcOrd="0" destOrd="0" parTransId="{278513C1-C0B6-F64D-A88D-B31635EEEDD9}" sibTransId="{E9CD88D9-3940-C143-90F0-D6BCC9ACF6A5}"/>
    <dgm:cxn modelId="{E3F830D0-C141-445B-9C59-823E995D57C6}" type="presOf" srcId="{A203EB72-3828-5F48-AC87-9810CFF2229E}" destId="{ED575925-3B5F-B742-9750-A33FE25E1748}" srcOrd="1" destOrd="0" presId="urn:microsoft.com/office/officeart/2005/8/layout/orgChart1"/>
    <dgm:cxn modelId="{602DED9C-5316-4027-BFC1-0E8355D5062A}" type="presOf" srcId="{E586997B-45EB-E245-A97D-8831330493BB}" destId="{5D0B5C20-F714-0345-AE0D-53C851A5392F}" srcOrd="1" destOrd="0" presId="urn:microsoft.com/office/officeart/2005/8/layout/orgChart1"/>
    <dgm:cxn modelId="{61B91350-E9BA-4B6F-8F3E-A5E39BD50836}" type="presOf" srcId="{7A2372B1-D98B-0948-A6E3-DA0A0AF4F80E}" destId="{A9B0FE01-DC33-6441-9974-1520823066CA}" srcOrd="0" destOrd="0" presId="urn:microsoft.com/office/officeart/2005/8/layout/orgChart1"/>
    <dgm:cxn modelId="{D64A6488-FC03-9043-BC10-FDD95685A93A}" srcId="{480F7B6E-E164-3E43-9541-06833E14801B}" destId="{8183AF39-9FAA-2F40-B238-05A255BE5D76}" srcOrd="3" destOrd="0" parTransId="{2C56E069-8C77-5549-BA69-070E6F012946}" sibTransId="{7B0A2FD6-0F3E-4C49-8113-E580DB6BCF36}"/>
    <dgm:cxn modelId="{0905E453-28B9-4CF7-8155-7DFEC3E65F75}" type="presOf" srcId="{DD4F6633-C205-3444-B6A2-273E7B4F853D}" destId="{0203D268-CD6A-234A-B0F5-2352D256DBE1}" srcOrd="1" destOrd="0" presId="urn:microsoft.com/office/officeart/2005/8/layout/orgChart1"/>
    <dgm:cxn modelId="{16768DB8-C918-4392-9F41-7B443D61B42D}" type="presOf" srcId="{53C3FFF8-C7FA-F148-AA28-A945E9CC1F0C}" destId="{9F22F996-0543-234A-94B8-73B7A91089DD}" srcOrd="0" destOrd="0" presId="urn:microsoft.com/office/officeart/2005/8/layout/orgChart1"/>
    <dgm:cxn modelId="{56E9641F-EC53-4096-9222-7F006502C51D}" type="presOf" srcId="{D0D845A8-0906-3B49-A3D1-E47F4A076D6C}" destId="{7BD34121-6BB3-854C-ADCE-78C576637A13}" srcOrd="0" destOrd="0" presId="urn:microsoft.com/office/officeart/2005/8/layout/orgChart1"/>
    <dgm:cxn modelId="{30AA636D-78BF-428C-8EF0-412E18298D2C}" type="presOf" srcId="{005A463A-C28D-D14A-B85E-E8341D233FB9}" destId="{CECC1CFF-FAFB-6144-9097-325D6EFC65AF}" srcOrd="1" destOrd="0" presId="urn:microsoft.com/office/officeart/2005/8/layout/orgChart1"/>
    <dgm:cxn modelId="{837DD737-247C-4078-A29A-B81277F93E2E}" type="presOf" srcId="{7A2372B1-D98B-0948-A6E3-DA0A0AF4F80E}" destId="{5060840F-2BE4-0645-B1CF-C3A31BD6AED0}" srcOrd="1" destOrd="0" presId="urn:microsoft.com/office/officeart/2005/8/layout/orgChart1"/>
    <dgm:cxn modelId="{AD8A1A68-3F8E-4B67-A319-8DAE88018914}" type="presOf" srcId="{DD4F6633-C205-3444-B6A2-273E7B4F853D}" destId="{9CEF9C96-52F1-374D-8AD4-565A31AF1036}" srcOrd="0" destOrd="0" presId="urn:microsoft.com/office/officeart/2005/8/layout/orgChart1"/>
    <dgm:cxn modelId="{79712B8B-DEAC-4481-A19C-6B932FB19CA7}" type="presParOf" srcId="{CDA3897C-0924-F74D-AA81-622EB2BDE4F7}" destId="{FB9881EE-B9E0-2F49-A62A-C7013F3A0175}" srcOrd="0" destOrd="0" presId="urn:microsoft.com/office/officeart/2005/8/layout/orgChart1"/>
    <dgm:cxn modelId="{2FD5BA27-A49D-4E25-BB49-C335C1F21F45}" type="presParOf" srcId="{FB9881EE-B9E0-2F49-A62A-C7013F3A0175}" destId="{376C0E99-C28B-104A-A963-7B7B98D365A0}" srcOrd="0" destOrd="0" presId="urn:microsoft.com/office/officeart/2005/8/layout/orgChart1"/>
    <dgm:cxn modelId="{CEEFEEF6-E52B-41C7-A8F1-2A09476CF2D6}" type="presParOf" srcId="{376C0E99-C28B-104A-A963-7B7B98D365A0}" destId="{4D553AD7-D289-2A4F-AEAD-E7C0C8A39A66}" srcOrd="0" destOrd="0" presId="urn:microsoft.com/office/officeart/2005/8/layout/orgChart1"/>
    <dgm:cxn modelId="{A8FB3383-C68C-4445-A10E-271EA5352CAC}" type="presParOf" srcId="{376C0E99-C28B-104A-A963-7B7B98D365A0}" destId="{BAB1C640-2A25-4D45-8953-7CB27D363FDC}" srcOrd="1" destOrd="0" presId="urn:microsoft.com/office/officeart/2005/8/layout/orgChart1"/>
    <dgm:cxn modelId="{B1C96A06-71E7-4504-A2A4-06816F6348B4}" type="presParOf" srcId="{FB9881EE-B9E0-2F49-A62A-C7013F3A0175}" destId="{2C0F48EE-EA0A-5442-88D2-B8E3BAEA8108}" srcOrd="1" destOrd="0" presId="urn:microsoft.com/office/officeart/2005/8/layout/orgChart1"/>
    <dgm:cxn modelId="{A0CFBA89-7A08-4A74-85E6-F5F68DE0BB41}" type="presParOf" srcId="{2C0F48EE-EA0A-5442-88D2-B8E3BAEA8108}" destId="{F5AD0EE8-A1ED-C848-AD2D-A78F462D1733}" srcOrd="0" destOrd="0" presId="urn:microsoft.com/office/officeart/2005/8/layout/orgChart1"/>
    <dgm:cxn modelId="{334807BC-B954-4BD0-A654-B2748E1B41F9}" type="presParOf" srcId="{2C0F48EE-EA0A-5442-88D2-B8E3BAEA8108}" destId="{F0C89E40-BB64-054F-955B-82EBAFA9F8DB}" srcOrd="1" destOrd="0" presId="urn:microsoft.com/office/officeart/2005/8/layout/orgChart1"/>
    <dgm:cxn modelId="{8DCD02CD-176F-441A-958D-D14CA0AC6CF9}" type="presParOf" srcId="{F0C89E40-BB64-054F-955B-82EBAFA9F8DB}" destId="{B1E34656-6542-FC4A-B415-392BBD660BB5}" srcOrd="0" destOrd="0" presId="urn:microsoft.com/office/officeart/2005/8/layout/orgChart1"/>
    <dgm:cxn modelId="{522B0C2E-FA94-4FD7-988F-B567DF8D1D7C}" type="presParOf" srcId="{B1E34656-6542-FC4A-B415-392BBD660BB5}" destId="{C0193A46-8E82-3346-8030-57F4A55EEE21}" srcOrd="0" destOrd="0" presId="urn:microsoft.com/office/officeart/2005/8/layout/orgChart1"/>
    <dgm:cxn modelId="{AFC0570B-B751-4EA8-8D24-7A52DC011330}" type="presParOf" srcId="{B1E34656-6542-FC4A-B415-392BBD660BB5}" destId="{60113A46-B2BF-BB4E-B4B0-353D06A44A5C}" srcOrd="1" destOrd="0" presId="urn:microsoft.com/office/officeart/2005/8/layout/orgChart1"/>
    <dgm:cxn modelId="{D34A0A72-90B3-4B18-9F02-FDEC6E7E699F}" type="presParOf" srcId="{F0C89E40-BB64-054F-955B-82EBAFA9F8DB}" destId="{255E1B64-4545-1345-B5EA-FB4A7BA0CB92}" srcOrd="1" destOrd="0" presId="urn:microsoft.com/office/officeart/2005/8/layout/orgChart1"/>
    <dgm:cxn modelId="{80A28168-9BA0-4C45-A506-316D93AA0192}" type="presParOf" srcId="{255E1B64-4545-1345-B5EA-FB4A7BA0CB92}" destId="{EA29E656-EE82-9C4A-91A0-6FD8A6C27C25}" srcOrd="0" destOrd="0" presId="urn:microsoft.com/office/officeart/2005/8/layout/orgChart1"/>
    <dgm:cxn modelId="{1EC73334-112D-4965-9C36-3A0D1D13479C}" type="presParOf" srcId="{255E1B64-4545-1345-B5EA-FB4A7BA0CB92}" destId="{C0EB40FC-CC8E-E04D-9977-E776AE3523EC}" srcOrd="1" destOrd="0" presId="urn:microsoft.com/office/officeart/2005/8/layout/orgChart1"/>
    <dgm:cxn modelId="{5EA12DFB-7374-4AB1-AA5F-DC7A1F4DBEC8}" type="presParOf" srcId="{C0EB40FC-CC8E-E04D-9977-E776AE3523EC}" destId="{B26E7594-DC33-9F4B-B76D-04B29A7DBED2}" srcOrd="0" destOrd="0" presId="urn:microsoft.com/office/officeart/2005/8/layout/orgChart1"/>
    <dgm:cxn modelId="{71678D80-E057-4BBA-9747-6931ACAF9244}" type="presParOf" srcId="{B26E7594-DC33-9F4B-B76D-04B29A7DBED2}" destId="{CF9C9E64-915C-9A4E-B4EB-9F28C8107D96}" srcOrd="0" destOrd="0" presId="urn:microsoft.com/office/officeart/2005/8/layout/orgChart1"/>
    <dgm:cxn modelId="{D62881F7-708B-4A03-B018-81BE62CA89C5}" type="presParOf" srcId="{B26E7594-DC33-9F4B-B76D-04B29A7DBED2}" destId="{11FDCBDA-B5BD-9E4B-9D9E-89FF544E9B1F}" srcOrd="1" destOrd="0" presId="urn:microsoft.com/office/officeart/2005/8/layout/orgChart1"/>
    <dgm:cxn modelId="{B8C50717-26F7-4752-BE16-95CA54AA6843}" type="presParOf" srcId="{C0EB40FC-CC8E-E04D-9977-E776AE3523EC}" destId="{476AEF0C-F30D-FE4C-B90C-24D8C727DBCD}" srcOrd="1" destOrd="0" presId="urn:microsoft.com/office/officeart/2005/8/layout/orgChart1"/>
    <dgm:cxn modelId="{EFD2797A-4D91-48BB-A431-C5164D0E286B}" type="presParOf" srcId="{C0EB40FC-CC8E-E04D-9977-E776AE3523EC}" destId="{D335B9EA-C272-4D44-93CE-C426EE71116A}" srcOrd="2" destOrd="0" presId="urn:microsoft.com/office/officeart/2005/8/layout/orgChart1"/>
    <dgm:cxn modelId="{401D9046-E293-40B6-885B-13FCEC14E659}" type="presParOf" srcId="{255E1B64-4545-1345-B5EA-FB4A7BA0CB92}" destId="{DB9C3334-2FB2-684D-8A9F-50A0B608AF14}" srcOrd="2" destOrd="0" presId="urn:microsoft.com/office/officeart/2005/8/layout/orgChart1"/>
    <dgm:cxn modelId="{1A80FC58-9A52-4907-A5B6-2EE542CF1B16}" type="presParOf" srcId="{255E1B64-4545-1345-B5EA-FB4A7BA0CB92}" destId="{48EF0811-79A7-8744-8203-E8CAD9919E06}" srcOrd="3" destOrd="0" presId="urn:microsoft.com/office/officeart/2005/8/layout/orgChart1"/>
    <dgm:cxn modelId="{5F94E550-11FD-453A-A2EA-74A7E72972AD}" type="presParOf" srcId="{48EF0811-79A7-8744-8203-E8CAD9919E06}" destId="{F48A53E9-D2B5-1A42-9B59-F40E22702EC9}" srcOrd="0" destOrd="0" presId="urn:microsoft.com/office/officeart/2005/8/layout/orgChart1"/>
    <dgm:cxn modelId="{FD3B2D17-C5F8-45FB-817F-6F37C4D9C8C7}" type="presParOf" srcId="{F48A53E9-D2B5-1A42-9B59-F40E22702EC9}" destId="{78196A02-AC70-9B4E-BA51-4DF888DB846C}" srcOrd="0" destOrd="0" presId="urn:microsoft.com/office/officeart/2005/8/layout/orgChart1"/>
    <dgm:cxn modelId="{8133B2BD-6B65-4F94-987A-4007B999EE86}" type="presParOf" srcId="{F48A53E9-D2B5-1A42-9B59-F40E22702EC9}" destId="{D750FAE0-10B0-3F4D-88FC-262D3A4B5112}" srcOrd="1" destOrd="0" presId="urn:microsoft.com/office/officeart/2005/8/layout/orgChart1"/>
    <dgm:cxn modelId="{2C0F10A3-D228-4DEC-BD63-6B6E07DA6F44}" type="presParOf" srcId="{48EF0811-79A7-8744-8203-E8CAD9919E06}" destId="{A67694E0-4BAC-CC45-B8DC-B7BDF5B2DC38}" srcOrd="1" destOrd="0" presId="urn:microsoft.com/office/officeart/2005/8/layout/orgChart1"/>
    <dgm:cxn modelId="{13692530-051D-47DF-80A5-2671D232E6A4}" type="presParOf" srcId="{48EF0811-79A7-8744-8203-E8CAD9919E06}" destId="{05BA0EAC-0448-2145-A25A-65EE6E8C5CDF}" srcOrd="2" destOrd="0" presId="urn:microsoft.com/office/officeart/2005/8/layout/orgChart1"/>
    <dgm:cxn modelId="{CF7D133B-4554-4FF8-B76B-0538B66C58E3}" type="presParOf" srcId="{255E1B64-4545-1345-B5EA-FB4A7BA0CB92}" destId="{18534803-8044-5646-90D0-5429740BF926}" srcOrd="4" destOrd="0" presId="urn:microsoft.com/office/officeart/2005/8/layout/orgChart1"/>
    <dgm:cxn modelId="{A30406A5-E55B-4F96-B866-D693DE893682}" type="presParOf" srcId="{255E1B64-4545-1345-B5EA-FB4A7BA0CB92}" destId="{A7CA42DA-E4A9-7D40-BD09-F476EC0261B0}" srcOrd="5" destOrd="0" presId="urn:microsoft.com/office/officeart/2005/8/layout/orgChart1"/>
    <dgm:cxn modelId="{2B5735B1-13A5-4FC5-A5F5-3E0B6FE5EF69}" type="presParOf" srcId="{A7CA42DA-E4A9-7D40-BD09-F476EC0261B0}" destId="{74B984FF-2502-ED40-B9C5-A1A82B4CE0B6}" srcOrd="0" destOrd="0" presId="urn:microsoft.com/office/officeart/2005/8/layout/orgChart1"/>
    <dgm:cxn modelId="{BFAF4C36-13B1-4E26-B2F7-8C0A279F0228}" type="presParOf" srcId="{74B984FF-2502-ED40-B9C5-A1A82B4CE0B6}" destId="{4830769C-AB72-3942-BDFB-596248C8F168}" srcOrd="0" destOrd="0" presId="urn:microsoft.com/office/officeart/2005/8/layout/orgChart1"/>
    <dgm:cxn modelId="{3203D29D-B3D1-44C4-A9D1-306C9B9C9E5B}" type="presParOf" srcId="{74B984FF-2502-ED40-B9C5-A1A82B4CE0B6}" destId="{8D80D534-4372-9543-8813-696B40D39D9F}" srcOrd="1" destOrd="0" presId="urn:microsoft.com/office/officeart/2005/8/layout/orgChart1"/>
    <dgm:cxn modelId="{D5EBEB9D-99E6-49F8-B793-43564DEF7A5F}" type="presParOf" srcId="{A7CA42DA-E4A9-7D40-BD09-F476EC0261B0}" destId="{5EFB5362-5807-3942-8FE7-3B3A16FCF314}" srcOrd="1" destOrd="0" presId="urn:microsoft.com/office/officeart/2005/8/layout/orgChart1"/>
    <dgm:cxn modelId="{E5C7AEA9-A128-4846-BC64-3FEBA4852B79}" type="presParOf" srcId="{A7CA42DA-E4A9-7D40-BD09-F476EC0261B0}" destId="{02A75D16-F96E-9444-9CFE-5B2BAB0BC92A}" srcOrd="2" destOrd="0" presId="urn:microsoft.com/office/officeart/2005/8/layout/orgChart1"/>
    <dgm:cxn modelId="{24B083F0-3377-4095-BAE2-4E6F8B140211}" type="presParOf" srcId="{255E1B64-4545-1345-B5EA-FB4A7BA0CB92}" destId="{6501F13B-9252-3E4B-97E9-535F88F86952}" srcOrd="6" destOrd="0" presId="urn:microsoft.com/office/officeart/2005/8/layout/orgChart1"/>
    <dgm:cxn modelId="{ADC8CAC8-AD4D-434A-80D6-53F0050C6EDC}" type="presParOf" srcId="{255E1B64-4545-1345-B5EA-FB4A7BA0CB92}" destId="{AD710450-18B6-5943-A420-78EC56E5829B}" srcOrd="7" destOrd="0" presId="urn:microsoft.com/office/officeart/2005/8/layout/orgChart1"/>
    <dgm:cxn modelId="{A0247550-5AA5-4934-A243-9AF2DEF24F90}" type="presParOf" srcId="{AD710450-18B6-5943-A420-78EC56E5829B}" destId="{976DB05C-8FF7-BA49-B06A-CF98990E9D5C}" srcOrd="0" destOrd="0" presId="urn:microsoft.com/office/officeart/2005/8/layout/orgChart1"/>
    <dgm:cxn modelId="{CF192D7C-A9FB-4018-9D04-85E7D6537698}" type="presParOf" srcId="{976DB05C-8FF7-BA49-B06A-CF98990E9D5C}" destId="{9CEF9C96-52F1-374D-8AD4-565A31AF1036}" srcOrd="0" destOrd="0" presId="urn:microsoft.com/office/officeart/2005/8/layout/orgChart1"/>
    <dgm:cxn modelId="{A5264180-2E7C-4514-8D1F-A128CF4499AA}" type="presParOf" srcId="{976DB05C-8FF7-BA49-B06A-CF98990E9D5C}" destId="{0203D268-CD6A-234A-B0F5-2352D256DBE1}" srcOrd="1" destOrd="0" presId="urn:microsoft.com/office/officeart/2005/8/layout/orgChart1"/>
    <dgm:cxn modelId="{B988D674-E850-4408-8B41-6FCC040BC2D4}" type="presParOf" srcId="{AD710450-18B6-5943-A420-78EC56E5829B}" destId="{139D407C-3A3C-784C-A489-9360DF0C5FAF}" srcOrd="1" destOrd="0" presId="urn:microsoft.com/office/officeart/2005/8/layout/orgChart1"/>
    <dgm:cxn modelId="{396A24A4-D252-4D9E-A223-CD1AD6D815A8}" type="presParOf" srcId="{AD710450-18B6-5943-A420-78EC56E5829B}" destId="{F8D42B44-225A-534E-9979-B1E94E94EAB6}" srcOrd="2" destOrd="0" presId="urn:microsoft.com/office/officeart/2005/8/layout/orgChart1"/>
    <dgm:cxn modelId="{F8E8956E-522A-44D8-983B-2D7B4E82D0DD}" type="presParOf" srcId="{255E1B64-4545-1345-B5EA-FB4A7BA0CB92}" destId="{9F22F996-0543-234A-94B8-73B7A91089DD}" srcOrd="8" destOrd="0" presId="urn:microsoft.com/office/officeart/2005/8/layout/orgChart1"/>
    <dgm:cxn modelId="{FD4D51F1-CFCE-4027-9F4E-80D377B90EF1}" type="presParOf" srcId="{255E1B64-4545-1345-B5EA-FB4A7BA0CB92}" destId="{B7C1027E-E74E-8544-B299-F16A345BEBBE}" srcOrd="9" destOrd="0" presId="urn:microsoft.com/office/officeart/2005/8/layout/orgChart1"/>
    <dgm:cxn modelId="{A5FC19DB-9B21-48BE-A322-2D145B175EF5}" type="presParOf" srcId="{B7C1027E-E74E-8544-B299-F16A345BEBBE}" destId="{D2EB21C5-9E3C-F546-9466-D71F279D5223}" srcOrd="0" destOrd="0" presId="urn:microsoft.com/office/officeart/2005/8/layout/orgChart1"/>
    <dgm:cxn modelId="{E4FD6ED0-D1D1-42C6-99F0-67630430C6EC}" type="presParOf" srcId="{D2EB21C5-9E3C-F546-9466-D71F279D5223}" destId="{1641A48B-4C44-9346-A047-3AB6C77E0F51}" srcOrd="0" destOrd="0" presId="urn:microsoft.com/office/officeart/2005/8/layout/orgChart1"/>
    <dgm:cxn modelId="{DB9094D8-8DB3-4BEF-8869-E9C1C4846CAB}" type="presParOf" srcId="{D2EB21C5-9E3C-F546-9466-D71F279D5223}" destId="{CECC1CFF-FAFB-6144-9097-325D6EFC65AF}" srcOrd="1" destOrd="0" presId="urn:microsoft.com/office/officeart/2005/8/layout/orgChart1"/>
    <dgm:cxn modelId="{618775BF-59D2-4853-B90D-C38BC5DE8962}" type="presParOf" srcId="{B7C1027E-E74E-8544-B299-F16A345BEBBE}" destId="{4BFA27BA-3BA4-D44C-8910-E6824F83D595}" srcOrd="1" destOrd="0" presId="urn:microsoft.com/office/officeart/2005/8/layout/orgChart1"/>
    <dgm:cxn modelId="{C94A12E7-91E3-4277-AB32-744E8CD7799B}" type="presParOf" srcId="{B7C1027E-E74E-8544-B299-F16A345BEBBE}" destId="{9825AA8C-D356-FB4D-992D-71605DD57EBA}" srcOrd="2" destOrd="0" presId="urn:microsoft.com/office/officeart/2005/8/layout/orgChart1"/>
    <dgm:cxn modelId="{41C898C2-8901-4FB5-ABE8-84E61CECDDA7}" type="presParOf" srcId="{F0C89E40-BB64-054F-955B-82EBAFA9F8DB}" destId="{1D024A1B-B61C-C04D-820F-3C661F01A301}" srcOrd="2" destOrd="0" presId="urn:microsoft.com/office/officeart/2005/8/layout/orgChart1"/>
    <dgm:cxn modelId="{587D15D2-9699-4758-AE1A-E9B4AA56C70F}" type="presParOf" srcId="{2C0F48EE-EA0A-5442-88D2-B8E3BAEA8108}" destId="{13EBD67F-F47D-9F4D-912A-77C399C2C6B4}" srcOrd="2" destOrd="0" presId="urn:microsoft.com/office/officeart/2005/8/layout/orgChart1"/>
    <dgm:cxn modelId="{2B3059D2-CFC3-4667-AA37-7A745B31659D}" type="presParOf" srcId="{2C0F48EE-EA0A-5442-88D2-B8E3BAEA8108}" destId="{F7BBA9B9-3503-8744-A253-3B2EEC56BE92}" srcOrd="3" destOrd="0" presId="urn:microsoft.com/office/officeart/2005/8/layout/orgChart1"/>
    <dgm:cxn modelId="{5A9F8940-AA26-4C66-B81F-5CD61D88221A}" type="presParOf" srcId="{F7BBA9B9-3503-8744-A253-3B2EEC56BE92}" destId="{34CBA756-DE6F-4E43-8CD5-EBD6CE086634}" srcOrd="0" destOrd="0" presId="urn:microsoft.com/office/officeart/2005/8/layout/orgChart1"/>
    <dgm:cxn modelId="{5CDBBEBD-D0EF-4178-8343-D39B594BE0F9}" type="presParOf" srcId="{34CBA756-DE6F-4E43-8CD5-EBD6CE086634}" destId="{A9B0FE01-DC33-6441-9974-1520823066CA}" srcOrd="0" destOrd="0" presId="urn:microsoft.com/office/officeart/2005/8/layout/orgChart1"/>
    <dgm:cxn modelId="{D06BA30F-7C6D-4327-AAD9-949CE19151D5}" type="presParOf" srcId="{34CBA756-DE6F-4E43-8CD5-EBD6CE086634}" destId="{5060840F-2BE4-0645-B1CF-C3A31BD6AED0}" srcOrd="1" destOrd="0" presId="urn:microsoft.com/office/officeart/2005/8/layout/orgChart1"/>
    <dgm:cxn modelId="{DC7F16C2-F99B-4276-9262-346099FA637B}" type="presParOf" srcId="{F7BBA9B9-3503-8744-A253-3B2EEC56BE92}" destId="{8DEDC51A-8AE7-FB43-A850-6033570FA4A0}" srcOrd="1" destOrd="0" presId="urn:microsoft.com/office/officeart/2005/8/layout/orgChart1"/>
    <dgm:cxn modelId="{A5496215-7CDA-4FF9-88B5-DED1A9225097}" type="presParOf" srcId="{8DEDC51A-8AE7-FB43-A850-6033570FA4A0}" destId="{753C5C35-84E7-5943-A282-C418DA555A60}" srcOrd="0" destOrd="0" presId="urn:microsoft.com/office/officeart/2005/8/layout/orgChart1"/>
    <dgm:cxn modelId="{4B982492-C4F0-4924-8692-B1B19F5F93A5}" type="presParOf" srcId="{8DEDC51A-8AE7-FB43-A850-6033570FA4A0}" destId="{FC46C7CE-E9F3-2F48-BDDB-7EEC8B999901}" srcOrd="1" destOrd="0" presId="urn:microsoft.com/office/officeart/2005/8/layout/orgChart1"/>
    <dgm:cxn modelId="{0CA30C5D-33A0-4239-B3FF-A99BBFB28ACF}" type="presParOf" srcId="{FC46C7CE-E9F3-2F48-BDDB-7EEC8B999901}" destId="{9D418AFB-072C-404F-8949-63F7EF0F4F5B}" srcOrd="0" destOrd="0" presId="urn:microsoft.com/office/officeart/2005/8/layout/orgChart1"/>
    <dgm:cxn modelId="{3410CAE0-B647-4353-8691-76B114997D71}" type="presParOf" srcId="{9D418AFB-072C-404F-8949-63F7EF0F4F5B}" destId="{DAC6F214-E764-194E-A64D-A4AC86DEA660}" srcOrd="0" destOrd="0" presId="urn:microsoft.com/office/officeart/2005/8/layout/orgChart1"/>
    <dgm:cxn modelId="{9B2AD2D2-C810-4ADE-BD70-810CAA24156B}" type="presParOf" srcId="{9D418AFB-072C-404F-8949-63F7EF0F4F5B}" destId="{16E76BE3-2862-3740-9659-DDCF6AF43407}" srcOrd="1" destOrd="0" presId="urn:microsoft.com/office/officeart/2005/8/layout/orgChart1"/>
    <dgm:cxn modelId="{B1226E32-E090-4915-8C83-5A580ED5B3C0}" type="presParOf" srcId="{FC46C7CE-E9F3-2F48-BDDB-7EEC8B999901}" destId="{1D0F3013-0FB1-3842-9EFA-C5E95259AE6E}" srcOrd="1" destOrd="0" presId="urn:microsoft.com/office/officeart/2005/8/layout/orgChart1"/>
    <dgm:cxn modelId="{329F7B73-E87A-4E98-A181-6763AE157786}" type="presParOf" srcId="{FC46C7CE-E9F3-2F48-BDDB-7EEC8B999901}" destId="{264703E9-62EC-DC4C-860B-14BC4D0DDDBF}" srcOrd="2" destOrd="0" presId="urn:microsoft.com/office/officeart/2005/8/layout/orgChart1"/>
    <dgm:cxn modelId="{53093C2A-8099-4D09-B254-FBD13602CF19}" type="presParOf" srcId="{8DEDC51A-8AE7-FB43-A850-6033570FA4A0}" destId="{2C74CB8B-BC2C-CC46-BB58-04FE5821103A}" srcOrd="2" destOrd="0" presId="urn:microsoft.com/office/officeart/2005/8/layout/orgChart1"/>
    <dgm:cxn modelId="{CD1CEE1A-B624-4B8D-97BA-6A603597DE4A}" type="presParOf" srcId="{8DEDC51A-8AE7-FB43-A850-6033570FA4A0}" destId="{A8FC88CD-3A6B-0D48-A6A7-D26E1E0C3304}" srcOrd="3" destOrd="0" presId="urn:microsoft.com/office/officeart/2005/8/layout/orgChart1"/>
    <dgm:cxn modelId="{0B2197AB-D8EC-456D-B427-95774503EFB3}" type="presParOf" srcId="{A8FC88CD-3A6B-0D48-A6A7-D26E1E0C3304}" destId="{55618D08-CD39-114A-B499-2EAB3B0D9C2C}" srcOrd="0" destOrd="0" presId="urn:microsoft.com/office/officeart/2005/8/layout/orgChart1"/>
    <dgm:cxn modelId="{98A70AAF-05EA-4E15-AAAE-48CE8642E185}" type="presParOf" srcId="{55618D08-CD39-114A-B499-2EAB3B0D9C2C}" destId="{2A1BA29D-4CD4-AF40-AD5B-494B2DE7BABC}" srcOrd="0" destOrd="0" presId="urn:microsoft.com/office/officeart/2005/8/layout/orgChart1"/>
    <dgm:cxn modelId="{45370069-B083-494A-9AD4-0C3B31A00028}" type="presParOf" srcId="{55618D08-CD39-114A-B499-2EAB3B0D9C2C}" destId="{FB8A84E3-9FFD-884F-9170-FBACB7DB32EB}" srcOrd="1" destOrd="0" presId="urn:microsoft.com/office/officeart/2005/8/layout/orgChart1"/>
    <dgm:cxn modelId="{A93216BA-2910-4571-A9A7-6EED327DA8F7}" type="presParOf" srcId="{A8FC88CD-3A6B-0D48-A6A7-D26E1E0C3304}" destId="{C56A4338-7D88-6D4E-A7F2-210EC0C2C083}" srcOrd="1" destOrd="0" presId="urn:microsoft.com/office/officeart/2005/8/layout/orgChart1"/>
    <dgm:cxn modelId="{2C1A8AD7-F96B-4497-AC00-8074777B1004}" type="presParOf" srcId="{A8FC88CD-3A6B-0D48-A6A7-D26E1E0C3304}" destId="{780E726E-C144-AF45-9CA5-DE9C917CC998}" srcOrd="2" destOrd="0" presId="urn:microsoft.com/office/officeart/2005/8/layout/orgChart1"/>
    <dgm:cxn modelId="{E070338A-4FBA-4BEA-A6E8-5BF0069988C3}" type="presParOf" srcId="{8DEDC51A-8AE7-FB43-A850-6033570FA4A0}" destId="{A73F0712-86C2-A249-AFFD-93A8BACF42A6}" srcOrd="4" destOrd="0" presId="urn:microsoft.com/office/officeart/2005/8/layout/orgChart1"/>
    <dgm:cxn modelId="{E16215DA-4AF5-441B-A1C4-B6B6337778EF}" type="presParOf" srcId="{8DEDC51A-8AE7-FB43-A850-6033570FA4A0}" destId="{82FEF1F6-386C-E342-8257-A37F741BDA4D}" srcOrd="5" destOrd="0" presId="urn:microsoft.com/office/officeart/2005/8/layout/orgChart1"/>
    <dgm:cxn modelId="{B9DB7660-3C9D-481B-B306-B1DE53B45CAB}" type="presParOf" srcId="{82FEF1F6-386C-E342-8257-A37F741BDA4D}" destId="{7C14FC1F-E8B2-DF48-A025-3D77DCA5157F}" srcOrd="0" destOrd="0" presId="urn:microsoft.com/office/officeart/2005/8/layout/orgChart1"/>
    <dgm:cxn modelId="{711E093B-EF43-459A-85D0-AF4E9A723CC3}" type="presParOf" srcId="{7C14FC1F-E8B2-DF48-A025-3D77DCA5157F}" destId="{A480D8F4-932B-2843-817F-30B806AD29C2}" srcOrd="0" destOrd="0" presId="urn:microsoft.com/office/officeart/2005/8/layout/orgChart1"/>
    <dgm:cxn modelId="{A390197E-5698-4403-B78C-E765FD4978C4}" type="presParOf" srcId="{7C14FC1F-E8B2-DF48-A025-3D77DCA5157F}" destId="{5FE7EB90-D999-1C42-AAED-0B451A639C60}" srcOrd="1" destOrd="0" presId="urn:microsoft.com/office/officeart/2005/8/layout/orgChart1"/>
    <dgm:cxn modelId="{9B3A2896-FD1C-4D48-83DA-7A490F774229}" type="presParOf" srcId="{82FEF1F6-386C-E342-8257-A37F741BDA4D}" destId="{1A350443-724A-BE4A-BB80-25DAE8FB3475}" srcOrd="1" destOrd="0" presId="urn:microsoft.com/office/officeart/2005/8/layout/orgChart1"/>
    <dgm:cxn modelId="{EF44FD5C-512A-433D-BB30-D93D9EE30EDD}" type="presParOf" srcId="{82FEF1F6-386C-E342-8257-A37F741BDA4D}" destId="{518B16E5-6980-8E49-AD6C-AC853413BDD3}" srcOrd="2" destOrd="0" presId="urn:microsoft.com/office/officeart/2005/8/layout/orgChart1"/>
    <dgm:cxn modelId="{5DE455B6-454F-49C9-B3B1-B33DC654A4A5}" type="presParOf" srcId="{8DEDC51A-8AE7-FB43-A850-6033570FA4A0}" destId="{60E7E2A5-5966-9143-9D2C-4580B5E72441}" srcOrd="6" destOrd="0" presId="urn:microsoft.com/office/officeart/2005/8/layout/orgChart1"/>
    <dgm:cxn modelId="{D217E431-505F-4D18-A699-2F8DE780CF2C}" type="presParOf" srcId="{8DEDC51A-8AE7-FB43-A850-6033570FA4A0}" destId="{3DB7398D-E85C-7A46-8E68-D7CACE51C85F}" srcOrd="7" destOrd="0" presId="urn:microsoft.com/office/officeart/2005/8/layout/orgChart1"/>
    <dgm:cxn modelId="{87BE1E1E-644D-42D1-8F23-FEAA8A8C4DD6}" type="presParOf" srcId="{3DB7398D-E85C-7A46-8E68-D7CACE51C85F}" destId="{26F5FE76-2BB8-054E-8CA4-C285082B293F}" srcOrd="0" destOrd="0" presId="urn:microsoft.com/office/officeart/2005/8/layout/orgChart1"/>
    <dgm:cxn modelId="{F6D5CF70-07A5-4D98-9ADE-FB1C17BE7159}" type="presParOf" srcId="{26F5FE76-2BB8-054E-8CA4-C285082B293F}" destId="{9A5C4827-0FAA-5B43-84E2-77EE5D46BD1D}" srcOrd="0" destOrd="0" presId="urn:microsoft.com/office/officeart/2005/8/layout/orgChart1"/>
    <dgm:cxn modelId="{19B4A19B-FE27-4E66-B5D5-0FDAD48998EC}" type="presParOf" srcId="{26F5FE76-2BB8-054E-8CA4-C285082B293F}" destId="{216713A0-C7F2-ED47-9D59-C51EE6369FE8}" srcOrd="1" destOrd="0" presId="urn:microsoft.com/office/officeart/2005/8/layout/orgChart1"/>
    <dgm:cxn modelId="{7E2097C6-3CF6-46CA-9DF5-FFB2CCF6E108}" type="presParOf" srcId="{3DB7398D-E85C-7A46-8E68-D7CACE51C85F}" destId="{4C64CB89-469A-6346-9884-51FCF316F256}" srcOrd="1" destOrd="0" presId="urn:microsoft.com/office/officeart/2005/8/layout/orgChart1"/>
    <dgm:cxn modelId="{C4488F8C-9708-49DE-9630-DEC8709466CE}" type="presParOf" srcId="{3DB7398D-E85C-7A46-8E68-D7CACE51C85F}" destId="{D14E547C-62BC-CA45-8FC7-082E952910E5}" srcOrd="2" destOrd="0" presId="urn:microsoft.com/office/officeart/2005/8/layout/orgChart1"/>
    <dgm:cxn modelId="{551AF65B-DFB3-4928-BD0A-3AFBB4189E2D}" type="presParOf" srcId="{F7BBA9B9-3503-8744-A253-3B2EEC56BE92}" destId="{F8B86FC1-047B-EA4B-8C2B-FB3F2966AE34}" srcOrd="2" destOrd="0" presId="urn:microsoft.com/office/officeart/2005/8/layout/orgChart1"/>
    <dgm:cxn modelId="{E466D7D3-C46C-4807-AED1-E7AF9FC3B8AB}" type="presParOf" srcId="{2C0F48EE-EA0A-5442-88D2-B8E3BAEA8108}" destId="{1A32DD7B-0721-2643-A422-CEA76BD293BF}" srcOrd="4" destOrd="0" presId="urn:microsoft.com/office/officeart/2005/8/layout/orgChart1"/>
    <dgm:cxn modelId="{450F2981-96C7-485D-9BEA-D02C44069507}" type="presParOf" srcId="{2C0F48EE-EA0A-5442-88D2-B8E3BAEA8108}" destId="{B1F2127C-AF12-3948-8301-C87618CF2D50}" srcOrd="5" destOrd="0" presId="urn:microsoft.com/office/officeart/2005/8/layout/orgChart1"/>
    <dgm:cxn modelId="{3E4FF628-0C53-4F5A-A8B0-118788D206BC}" type="presParOf" srcId="{B1F2127C-AF12-3948-8301-C87618CF2D50}" destId="{62A0D284-0510-5E46-9834-357E460A205C}" srcOrd="0" destOrd="0" presId="urn:microsoft.com/office/officeart/2005/8/layout/orgChart1"/>
    <dgm:cxn modelId="{CEA5CEA6-56F4-40E7-9DF6-C6F9F670E2EB}" type="presParOf" srcId="{62A0D284-0510-5E46-9834-357E460A205C}" destId="{25028FF4-C6C7-C141-A1CB-13A4527738D5}" srcOrd="0" destOrd="0" presId="urn:microsoft.com/office/officeart/2005/8/layout/orgChart1"/>
    <dgm:cxn modelId="{3795F7EE-CF28-41F5-92B1-67E250DDD716}" type="presParOf" srcId="{62A0D284-0510-5E46-9834-357E460A205C}" destId="{ED575925-3B5F-B742-9750-A33FE25E1748}" srcOrd="1" destOrd="0" presId="urn:microsoft.com/office/officeart/2005/8/layout/orgChart1"/>
    <dgm:cxn modelId="{E9DAAF07-2AF2-4301-8D06-7F96E60F28A5}" type="presParOf" srcId="{B1F2127C-AF12-3948-8301-C87618CF2D50}" destId="{8F5F350D-FA42-394E-B004-F5EC30B173A2}" srcOrd="1" destOrd="0" presId="urn:microsoft.com/office/officeart/2005/8/layout/orgChart1"/>
    <dgm:cxn modelId="{17661BE4-DF7B-40E0-9279-F562663BFD49}" type="presParOf" srcId="{8F5F350D-FA42-394E-B004-F5EC30B173A2}" destId="{7BD34121-6BB3-854C-ADCE-78C576637A13}" srcOrd="0" destOrd="0" presId="urn:microsoft.com/office/officeart/2005/8/layout/orgChart1"/>
    <dgm:cxn modelId="{C6FC5AEC-93F1-40FB-BA7D-2E9FABF08D42}" type="presParOf" srcId="{8F5F350D-FA42-394E-B004-F5EC30B173A2}" destId="{0F92B074-AACF-6F4D-8499-83F022BE9D57}" srcOrd="1" destOrd="0" presId="urn:microsoft.com/office/officeart/2005/8/layout/orgChart1"/>
    <dgm:cxn modelId="{D2A72888-5640-4016-978F-FC7366D882A0}" type="presParOf" srcId="{0F92B074-AACF-6F4D-8499-83F022BE9D57}" destId="{BBFE8D56-3DB2-D047-84E3-8461D97CC53E}" srcOrd="0" destOrd="0" presId="urn:microsoft.com/office/officeart/2005/8/layout/orgChart1"/>
    <dgm:cxn modelId="{1F8C44B7-B448-4421-AF92-2AB5210FA3BE}" type="presParOf" srcId="{BBFE8D56-3DB2-D047-84E3-8461D97CC53E}" destId="{A77FD2D0-CF31-6F4F-B1D1-9401DD11468F}" srcOrd="0" destOrd="0" presId="urn:microsoft.com/office/officeart/2005/8/layout/orgChart1"/>
    <dgm:cxn modelId="{7F6D205B-5CB9-42E2-9CDC-FDDECD5E5D3D}" type="presParOf" srcId="{BBFE8D56-3DB2-D047-84E3-8461D97CC53E}" destId="{6BECBA8D-6428-354B-A4FF-459498C95BFC}" srcOrd="1" destOrd="0" presId="urn:microsoft.com/office/officeart/2005/8/layout/orgChart1"/>
    <dgm:cxn modelId="{206E5636-9A3D-4133-B4BC-3DD89B1CCDD7}" type="presParOf" srcId="{0F92B074-AACF-6F4D-8499-83F022BE9D57}" destId="{E44AB2A9-6EF8-A04B-9DAB-7C564A716D43}" srcOrd="1" destOrd="0" presId="urn:microsoft.com/office/officeart/2005/8/layout/orgChart1"/>
    <dgm:cxn modelId="{5E1A7E8A-2FC5-4ABE-BD9D-0D428312834F}" type="presParOf" srcId="{0F92B074-AACF-6F4D-8499-83F022BE9D57}" destId="{189FFF3D-064E-9549-A4B4-B863EF4A87D1}" srcOrd="2" destOrd="0" presId="urn:microsoft.com/office/officeart/2005/8/layout/orgChart1"/>
    <dgm:cxn modelId="{6C686580-4323-4FA6-97CC-A41F92387FEE}" type="presParOf" srcId="{8F5F350D-FA42-394E-B004-F5EC30B173A2}" destId="{D870CF52-969D-D14A-B014-979ABC5AD37E}" srcOrd="2" destOrd="0" presId="urn:microsoft.com/office/officeart/2005/8/layout/orgChart1"/>
    <dgm:cxn modelId="{5DDBB58D-A532-46AE-A096-29FA5F648275}" type="presParOf" srcId="{8F5F350D-FA42-394E-B004-F5EC30B173A2}" destId="{CA467291-FA62-894C-9CDF-8225E9DB122E}" srcOrd="3" destOrd="0" presId="urn:microsoft.com/office/officeart/2005/8/layout/orgChart1"/>
    <dgm:cxn modelId="{BA3CFF4F-5903-47F1-86BE-5C2EFC12C835}" type="presParOf" srcId="{CA467291-FA62-894C-9CDF-8225E9DB122E}" destId="{46EE6F24-BC60-2B4E-B82E-59DD3DA7BDBC}" srcOrd="0" destOrd="0" presId="urn:microsoft.com/office/officeart/2005/8/layout/orgChart1"/>
    <dgm:cxn modelId="{CF2EE22B-7CD1-4DF1-85CC-38FC0D04202A}" type="presParOf" srcId="{46EE6F24-BC60-2B4E-B82E-59DD3DA7BDBC}" destId="{5CE2E95D-7122-BB40-999E-5F12A978853A}" srcOrd="0" destOrd="0" presId="urn:microsoft.com/office/officeart/2005/8/layout/orgChart1"/>
    <dgm:cxn modelId="{45306457-1E19-4CB9-87CF-4C24A348E9DF}" type="presParOf" srcId="{46EE6F24-BC60-2B4E-B82E-59DD3DA7BDBC}" destId="{A67B199B-D895-A54E-ABFB-69D4FF4B7776}" srcOrd="1" destOrd="0" presId="urn:microsoft.com/office/officeart/2005/8/layout/orgChart1"/>
    <dgm:cxn modelId="{5098CC37-902A-4B74-A10C-79D632AFBD2D}" type="presParOf" srcId="{CA467291-FA62-894C-9CDF-8225E9DB122E}" destId="{204B4686-852C-3C47-A502-0BE10ABF5248}" srcOrd="1" destOrd="0" presId="urn:microsoft.com/office/officeart/2005/8/layout/orgChart1"/>
    <dgm:cxn modelId="{6273ABCB-4DF9-425C-BCAC-30C6897FDD56}" type="presParOf" srcId="{CA467291-FA62-894C-9CDF-8225E9DB122E}" destId="{7EA51FC9-11A0-C44A-8A4C-784D80A7DE60}" srcOrd="2" destOrd="0" presId="urn:microsoft.com/office/officeart/2005/8/layout/orgChart1"/>
    <dgm:cxn modelId="{9B0BE366-6F30-40A5-B85C-0B1ABBCCB4A4}" type="presParOf" srcId="{8F5F350D-FA42-394E-B004-F5EC30B173A2}" destId="{201C695B-9205-6F43-8482-3DEBA60C6502}" srcOrd="4" destOrd="0" presId="urn:microsoft.com/office/officeart/2005/8/layout/orgChart1"/>
    <dgm:cxn modelId="{5BDF32B9-BAB1-4D08-8AE5-C99D54FD530D}" type="presParOf" srcId="{8F5F350D-FA42-394E-B004-F5EC30B173A2}" destId="{F4165CC2-FEC8-234D-A63F-C6E0A7CCDCFF}" srcOrd="5" destOrd="0" presId="urn:microsoft.com/office/officeart/2005/8/layout/orgChart1"/>
    <dgm:cxn modelId="{02491A93-2394-4C68-81BB-343533949440}" type="presParOf" srcId="{F4165CC2-FEC8-234D-A63F-C6E0A7CCDCFF}" destId="{92023965-543B-4045-AED8-22EF7F4EC78B}" srcOrd="0" destOrd="0" presId="urn:microsoft.com/office/officeart/2005/8/layout/orgChart1"/>
    <dgm:cxn modelId="{C532BE28-3CAA-4C12-8581-1E5935700465}" type="presParOf" srcId="{92023965-543B-4045-AED8-22EF7F4EC78B}" destId="{9E21A023-57FF-2E4F-95F8-F606303149ED}" srcOrd="0" destOrd="0" presId="urn:microsoft.com/office/officeart/2005/8/layout/orgChart1"/>
    <dgm:cxn modelId="{D28B130D-3559-403E-A956-FB2C1B0A344D}" type="presParOf" srcId="{92023965-543B-4045-AED8-22EF7F4EC78B}" destId="{8E80853F-64D6-AA42-805E-BCD56B725A91}" srcOrd="1" destOrd="0" presId="urn:microsoft.com/office/officeart/2005/8/layout/orgChart1"/>
    <dgm:cxn modelId="{D892A42E-AD5E-46EF-A217-610997F534A9}" type="presParOf" srcId="{F4165CC2-FEC8-234D-A63F-C6E0A7CCDCFF}" destId="{FB5AEBC2-81D4-DD4C-B34D-E7EAF85CBF77}" srcOrd="1" destOrd="0" presId="urn:microsoft.com/office/officeart/2005/8/layout/orgChart1"/>
    <dgm:cxn modelId="{228C742F-1B61-47B8-A7BE-873AA9132D4E}" type="presParOf" srcId="{F4165CC2-FEC8-234D-A63F-C6E0A7CCDCFF}" destId="{34202F3F-17A5-574D-8383-70B7D29478F3}" srcOrd="2" destOrd="0" presId="urn:microsoft.com/office/officeart/2005/8/layout/orgChart1"/>
    <dgm:cxn modelId="{75375E3E-D7C4-4873-AB14-73730747A9C0}" type="presParOf" srcId="{8F5F350D-FA42-394E-B004-F5EC30B173A2}" destId="{C4C33584-C936-9940-B98D-29B7CF66D076}" srcOrd="6" destOrd="0" presId="urn:microsoft.com/office/officeart/2005/8/layout/orgChart1"/>
    <dgm:cxn modelId="{C50DB006-E638-4076-B998-CA5F5DA2EEAA}" type="presParOf" srcId="{8F5F350D-FA42-394E-B004-F5EC30B173A2}" destId="{D91BE502-E177-D743-89E8-DC007A74AC32}" srcOrd="7" destOrd="0" presId="urn:microsoft.com/office/officeart/2005/8/layout/orgChart1"/>
    <dgm:cxn modelId="{F90A7B55-EB2C-4AE7-800B-26E7CA6DC488}" type="presParOf" srcId="{D91BE502-E177-D743-89E8-DC007A74AC32}" destId="{2D77274E-772F-2946-BD91-4396FFE435F1}" srcOrd="0" destOrd="0" presId="urn:microsoft.com/office/officeart/2005/8/layout/orgChart1"/>
    <dgm:cxn modelId="{F63B4F66-9E45-4EFE-9CDC-1FD5F66CAA23}" type="presParOf" srcId="{2D77274E-772F-2946-BD91-4396FFE435F1}" destId="{5C5FB750-72FD-C649-B69B-AAF5120E8039}" srcOrd="0" destOrd="0" presId="urn:microsoft.com/office/officeart/2005/8/layout/orgChart1"/>
    <dgm:cxn modelId="{20C55793-D2C3-4B9A-8930-8E35A872775B}" type="presParOf" srcId="{2D77274E-772F-2946-BD91-4396FFE435F1}" destId="{4649DD3D-371B-2744-A89E-61532F7546DA}" srcOrd="1" destOrd="0" presId="urn:microsoft.com/office/officeart/2005/8/layout/orgChart1"/>
    <dgm:cxn modelId="{BCEF0091-40C9-4C21-83F6-CE1BD71DC922}" type="presParOf" srcId="{D91BE502-E177-D743-89E8-DC007A74AC32}" destId="{9E9AE6AC-9953-C04F-98CB-CAF43B63CFB5}" srcOrd="1" destOrd="0" presId="urn:microsoft.com/office/officeart/2005/8/layout/orgChart1"/>
    <dgm:cxn modelId="{EDB49601-E7FE-4A4C-A4E2-B37E29629D47}" type="presParOf" srcId="{D91BE502-E177-D743-89E8-DC007A74AC32}" destId="{5DB1DCDD-3D3D-344E-B731-3A3D27050582}" srcOrd="2" destOrd="0" presId="urn:microsoft.com/office/officeart/2005/8/layout/orgChart1"/>
    <dgm:cxn modelId="{4BDCAA5A-10C3-4A43-81BC-A2144E892933}" type="presParOf" srcId="{B1F2127C-AF12-3948-8301-C87618CF2D50}" destId="{DD6623CE-9711-7045-955E-C013E5DCCBAF}" srcOrd="2" destOrd="0" presId="urn:microsoft.com/office/officeart/2005/8/layout/orgChart1"/>
    <dgm:cxn modelId="{03F0ED31-7505-400A-9F45-208DBEBE838A}" type="presParOf" srcId="{2C0F48EE-EA0A-5442-88D2-B8E3BAEA8108}" destId="{90AFCA10-5968-6E4F-B321-FF813F5EA9E9}" srcOrd="6" destOrd="0" presId="urn:microsoft.com/office/officeart/2005/8/layout/orgChart1"/>
    <dgm:cxn modelId="{E5B0F6A9-20BA-4F6D-8D49-F88C1E362CDB}" type="presParOf" srcId="{2C0F48EE-EA0A-5442-88D2-B8E3BAEA8108}" destId="{61F15C83-3124-7043-B7A1-2F5A5D61C2C7}" srcOrd="7" destOrd="0" presId="urn:microsoft.com/office/officeart/2005/8/layout/orgChart1"/>
    <dgm:cxn modelId="{30BACFF5-23C5-4959-B64F-AE8A2C16959B}" type="presParOf" srcId="{61F15C83-3124-7043-B7A1-2F5A5D61C2C7}" destId="{3F4F8ED7-A43E-E643-91A9-5E979A9750E7}" srcOrd="0" destOrd="0" presId="urn:microsoft.com/office/officeart/2005/8/layout/orgChart1"/>
    <dgm:cxn modelId="{2E58395F-4F56-4BDD-977A-690C40F825BE}" type="presParOf" srcId="{3F4F8ED7-A43E-E643-91A9-5E979A9750E7}" destId="{CCC38612-101B-CE41-8E22-C828F1C101EB}" srcOrd="0" destOrd="0" presId="urn:microsoft.com/office/officeart/2005/8/layout/orgChart1"/>
    <dgm:cxn modelId="{97DA434C-BE78-402A-8052-E36D0E97340A}" type="presParOf" srcId="{3F4F8ED7-A43E-E643-91A9-5E979A9750E7}" destId="{67E0FFC2-526F-FB42-9BAC-858DCC50B84A}" srcOrd="1" destOrd="0" presId="urn:microsoft.com/office/officeart/2005/8/layout/orgChart1"/>
    <dgm:cxn modelId="{4A1D58EB-160A-4B98-9E74-8AF5D079C1C3}" type="presParOf" srcId="{61F15C83-3124-7043-B7A1-2F5A5D61C2C7}" destId="{46828A3E-36A5-BC47-9517-93E997149F3F}" srcOrd="1" destOrd="0" presId="urn:microsoft.com/office/officeart/2005/8/layout/orgChart1"/>
    <dgm:cxn modelId="{5F4BC391-DF6E-4255-9937-16D89580703E}" type="presParOf" srcId="{46828A3E-36A5-BC47-9517-93E997149F3F}" destId="{F0205435-D05E-E841-80A8-2162CF5F65FD}" srcOrd="0" destOrd="0" presId="urn:microsoft.com/office/officeart/2005/8/layout/orgChart1"/>
    <dgm:cxn modelId="{EF9D8E21-4028-4680-BA1E-48BF679B33B8}" type="presParOf" srcId="{46828A3E-36A5-BC47-9517-93E997149F3F}" destId="{28E618D6-B605-3349-8249-45E8E5232B25}" srcOrd="1" destOrd="0" presId="urn:microsoft.com/office/officeart/2005/8/layout/orgChart1"/>
    <dgm:cxn modelId="{777628A3-D2F8-4234-854A-31971D9B7B0B}" type="presParOf" srcId="{28E618D6-B605-3349-8249-45E8E5232B25}" destId="{AA5611D2-2FDA-8C44-8451-05C004B88BF0}" srcOrd="0" destOrd="0" presId="urn:microsoft.com/office/officeart/2005/8/layout/orgChart1"/>
    <dgm:cxn modelId="{0CC4C8D5-DE8A-4767-AFAD-0BBFB9E52D84}" type="presParOf" srcId="{AA5611D2-2FDA-8C44-8451-05C004B88BF0}" destId="{9126021A-CE4C-AB48-B86B-7E48FC1CAE4C}" srcOrd="0" destOrd="0" presId="urn:microsoft.com/office/officeart/2005/8/layout/orgChart1"/>
    <dgm:cxn modelId="{876F5FC0-57D3-4278-A392-64DA8CDD650A}" type="presParOf" srcId="{AA5611D2-2FDA-8C44-8451-05C004B88BF0}" destId="{5D0B5C20-F714-0345-AE0D-53C851A5392F}" srcOrd="1" destOrd="0" presId="urn:microsoft.com/office/officeart/2005/8/layout/orgChart1"/>
    <dgm:cxn modelId="{D26EFAC1-7341-4A1B-BDAF-91F5BBE77F99}" type="presParOf" srcId="{28E618D6-B605-3349-8249-45E8E5232B25}" destId="{87F8EAA6-5AB2-9547-ACF7-65E3068F13DE}" srcOrd="1" destOrd="0" presId="urn:microsoft.com/office/officeart/2005/8/layout/orgChart1"/>
    <dgm:cxn modelId="{042FCE7C-9168-449C-B9E0-049B12417803}" type="presParOf" srcId="{28E618D6-B605-3349-8249-45E8E5232B25}" destId="{1F60A7DA-BBD5-C34A-8897-88B4D3DC1C95}" srcOrd="2" destOrd="0" presId="urn:microsoft.com/office/officeart/2005/8/layout/orgChart1"/>
    <dgm:cxn modelId="{B334BE06-0F6D-4984-83DB-3531D0AA5542}" type="presParOf" srcId="{46828A3E-36A5-BC47-9517-93E997149F3F}" destId="{C0D37A68-59CC-DC4D-984F-564021E0CFA2}" srcOrd="2" destOrd="0" presId="urn:microsoft.com/office/officeart/2005/8/layout/orgChart1"/>
    <dgm:cxn modelId="{80C4B906-09F7-4923-A5A4-90BF95DA62A7}" type="presParOf" srcId="{46828A3E-36A5-BC47-9517-93E997149F3F}" destId="{140F427B-E913-3F4B-A4DE-86A9C975B583}" srcOrd="3" destOrd="0" presId="urn:microsoft.com/office/officeart/2005/8/layout/orgChart1"/>
    <dgm:cxn modelId="{E6FBD847-4443-498C-BEF5-9F6E7AC47A01}" type="presParOf" srcId="{140F427B-E913-3F4B-A4DE-86A9C975B583}" destId="{13BB8ADA-9849-4141-9338-53E625FE39C1}" srcOrd="0" destOrd="0" presId="urn:microsoft.com/office/officeart/2005/8/layout/orgChart1"/>
    <dgm:cxn modelId="{D17D6CC1-39B2-41E2-9491-7F4446E00CD8}" type="presParOf" srcId="{13BB8ADA-9849-4141-9338-53E625FE39C1}" destId="{CE056075-3C33-B445-8C1E-2051191193A6}" srcOrd="0" destOrd="0" presId="urn:microsoft.com/office/officeart/2005/8/layout/orgChart1"/>
    <dgm:cxn modelId="{8FFA3F0A-27F9-43D7-906B-179D2F2B37FF}" type="presParOf" srcId="{13BB8ADA-9849-4141-9338-53E625FE39C1}" destId="{37D719D3-709E-A34D-B94D-DB85D6CC636F}" srcOrd="1" destOrd="0" presId="urn:microsoft.com/office/officeart/2005/8/layout/orgChart1"/>
    <dgm:cxn modelId="{F30596CC-7B02-4685-B5CD-6FBE460C7419}" type="presParOf" srcId="{140F427B-E913-3F4B-A4DE-86A9C975B583}" destId="{BD1A31CC-B709-FE47-8691-304F8DAA9862}" srcOrd="1" destOrd="0" presId="urn:microsoft.com/office/officeart/2005/8/layout/orgChart1"/>
    <dgm:cxn modelId="{9B1F7B0C-1117-4A14-A115-AF9558E40C1F}" type="presParOf" srcId="{140F427B-E913-3F4B-A4DE-86A9C975B583}" destId="{1B65D43F-6947-574C-B80D-E36440C7143C}" srcOrd="2" destOrd="0" presId="urn:microsoft.com/office/officeart/2005/8/layout/orgChart1"/>
    <dgm:cxn modelId="{B665DF41-AA10-4669-90EC-E374B92530C9}" type="presParOf" srcId="{46828A3E-36A5-BC47-9517-93E997149F3F}" destId="{97D643CB-7E66-354F-8E13-940EA9C1B399}" srcOrd="4" destOrd="0" presId="urn:microsoft.com/office/officeart/2005/8/layout/orgChart1"/>
    <dgm:cxn modelId="{4B878AF9-497D-45D6-9107-F1F97C7121C3}" type="presParOf" srcId="{46828A3E-36A5-BC47-9517-93E997149F3F}" destId="{106B90E5-93F3-FC40-9805-B07EA6239E70}" srcOrd="5" destOrd="0" presId="urn:microsoft.com/office/officeart/2005/8/layout/orgChart1"/>
    <dgm:cxn modelId="{15A6C09D-FDE6-4B83-AC4D-8E98EA5D5D78}" type="presParOf" srcId="{106B90E5-93F3-FC40-9805-B07EA6239E70}" destId="{07DE147C-B178-0C4B-BD14-9AAEDCB7F55E}" srcOrd="0" destOrd="0" presId="urn:microsoft.com/office/officeart/2005/8/layout/orgChart1"/>
    <dgm:cxn modelId="{71FD5D3F-27E4-40B1-9440-4E88050E3181}" type="presParOf" srcId="{07DE147C-B178-0C4B-BD14-9AAEDCB7F55E}" destId="{BE7260BC-6450-4245-91B8-FD6A8BDEDB5F}" srcOrd="0" destOrd="0" presId="urn:microsoft.com/office/officeart/2005/8/layout/orgChart1"/>
    <dgm:cxn modelId="{01094330-A689-436F-8AA1-47918AEEC648}" type="presParOf" srcId="{07DE147C-B178-0C4B-BD14-9AAEDCB7F55E}" destId="{B0573423-B17A-C044-AA5E-ADFFC2ED7E99}" srcOrd="1" destOrd="0" presId="urn:microsoft.com/office/officeart/2005/8/layout/orgChart1"/>
    <dgm:cxn modelId="{13C00C1E-9272-4A44-BE9B-A13A766A3CAC}" type="presParOf" srcId="{106B90E5-93F3-FC40-9805-B07EA6239E70}" destId="{7EACDD57-56FE-D148-9B38-4499372B8EAA}" srcOrd="1" destOrd="0" presId="urn:microsoft.com/office/officeart/2005/8/layout/orgChart1"/>
    <dgm:cxn modelId="{BCAB8D0E-1271-417C-87FF-A3C7D27721B8}" type="presParOf" srcId="{106B90E5-93F3-FC40-9805-B07EA6239E70}" destId="{1942B4D8-E481-D44D-8E13-819A141D749B}" srcOrd="2" destOrd="0" presId="urn:microsoft.com/office/officeart/2005/8/layout/orgChart1"/>
    <dgm:cxn modelId="{2A96EB5E-7042-4DC6-848A-E3EC7635E79A}" type="presParOf" srcId="{61F15C83-3124-7043-B7A1-2F5A5D61C2C7}" destId="{6570A601-BCFF-9246-8CB4-70358E1BE909}" srcOrd="2" destOrd="0" presId="urn:microsoft.com/office/officeart/2005/8/layout/orgChart1"/>
    <dgm:cxn modelId="{2223B464-4196-457F-B019-FF8F870F2D7D}" type="presParOf" srcId="{2C0F48EE-EA0A-5442-88D2-B8E3BAEA8108}" destId="{0F036361-C93A-E64B-BF49-B101D868CFB5}" srcOrd="8" destOrd="0" presId="urn:microsoft.com/office/officeart/2005/8/layout/orgChart1"/>
    <dgm:cxn modelId="{13D426AD-7E49-40D0-ACD9-9F60DDA5682F}" type="presParOf" srcId="{2C0F48EE-EA0A-5442-88D2-B8E3BAEA8108}" destId="{A59FA2A9-B23C-C346-A25B-8294EC6E254D}" srcOrd="9" destOrd="0" presId="urn:microsoft.com/office/officeart/2005/8/layout/orgChart1"/>
    <dgm:cxn modelId="{E0D8297F-622A-4EAD-B51A-1332AD3B175E}" type="presParOf" srcId="{A59FA2A9-B23C-C346-A25B-8294EC6E254D}" destId="{39C24A90-8732-F447-87C5-BFD8D7973380}" srcOrd="0" destOrd="0" presId="urn:microsoft.com/office/officeart/2005/8/layout/orgChart1"/>
    <dgm:cxn modelId="{E352C164-3254-40A2-9298-589E43E0008F}" type="presParOf" srcId="{39C24A90-8732-F447-87C5-BFD8D7973380}" destId="{B6D15BFF-2FEA-4643-9904-3D59FF7076F0}" srcOrd="0" destOrd="0" presId="urn:microsoft.com/office/officeart/2005/8/layout/orgChart1"/>
    <dgm:cxn modelId="{6C4A075A-739B-4ABE-AF34-EA8EB3FDDA82}" type="presParOf" srcId="{39C24A90-8732-F447-87C5-BFD8D7973380}" destId="{CF55D249-6EF2-D045-853E-352CFFFAE9C9}" srcOrd="1" destOrd="0" presId="urn:microsoft.com/office/officeart/2005/8/layout/orgChart1"/>
    <dgm:cxn modelId="{B4238BF6-47E1-4E4B-91CA-66CA6FD1C803}" type="presParOf" srcId="{A59FA2A9-B23C-C346-A25B-8294EC6E254D}" destId="{19A9AE91-1F6A-B54E-8379-1AAC60D2FB36}" srcOrd="1" destOrd="0" presId="urn:microsoft.com/office/officeart/2005/8/layout/orgChart1"/>
    <dgm:cxn modelId="{8C99A42E-5C63-4C9B-9A98-CC34AE98143C}" type="presParOf" srcId="{19A9AE91-1F6A-B54E-8379-1AAC60D2FB36}" destId="{46BDE732-20AD-6644-9727-BA6A799F92CF}" srcOrd="0" destOrd="0" presId="urn:microsoft.com/office/officeart/2005/8/layout/orgChart1"/>
    <dgm:cxn modelId="{824F74FD-E95D-428B-911B-A15F72BC6C0E}" type="presParOf" srcId="{19A9AE91-1F6A-B54E-8379-1AAC60D2FB36}" destId="{C78563D6-BB2D-DE47-9CC7-DA7630C1EB1E}" srcOrd="1" destOrd="0" presId="urn:microsoft.com/office/officeart/2005/8/layout/orgChart1"/>
    <dgm:cxn modelId="{E8C68154-AB00-4961-81F5-45A551DF3DFC}" type="presParOf" srcId="{C78563D6-BB2D-DE47-9CC7-DA7630C1EB1E}" destId="{C17DBF81-4A69-B84E-9E5C-0E8F070A48F4}" srcOrd="0" destOrd="0" presId="urn:microsoft.com/office/officeart/2005/8/layout/orgChart1"/>
    <dgm:cxn modelId="{E1C7BA6F-5D34-4B87-89F5-40F7764FA7BB}" type="presParOf" srcId="{C17DBF81-4A69-B84E-9E5C-0E8F070A48F4}" destId="{17C18B59-22DC-8A42-AA64-FDB78D67D5A2}" srcOrd="0" destOrd="0" presId="urn:microsoft.com/office/officeart/2005/8/layout/orgChart1"/>
    <dgm:cxn modelId="{8146A5C9-8523-4BC9-B1AB-B98D7E64D234}" type="presParOf" srcId="{C17DBF81-4A69-B84E-9E5C-0E8F070A48F4}" destId="{F965DC3D-73F2-B346-BCCC-FEE7697EC7A8}" srcOrd="1" destOrd="0" presId="urn:microsoft.com/office/officeart/2005/8/layout/orgChart1"/>
    <dgm:cxn modelId="{E449A06C-A09A-4690-B621-29135553ADF2}" type="presParOf" srcId="{C78563D6-BB2D-DE47-9CC7-DA7630C1EB1E}" destId="{7DAE2D91-3246-6C43-8612-B6C4A9D9FC50}" srcOrd="1" destOrd="0" presId="urn:microsoft.com/office/officeart/2005/8/layout/orgChart1"/>
    <dgm:cxn modelId="{E3948A5F-4E58-4E1C-9B49-F7EE9369ED4F}" type="presParOf" srcId="{C78563D6-BB2D-DE47-9CC7-DA7630C1EB1E}" destId="{562A4544-CDDB-9946-A22B-C023ADE9E114}" srcOrd="2" destOrd="0" presId="urn:microsoft.com/office/officeart/2005/8/layout/orgChart1"/>
    <dgm:cxn modelId="{60C53109-6C2A-473B-91A2-791E571BC207}" type="presParOf" srcId="{19A9AE91-1F6A-B54E-8379-1AAC60D2FB36}" destId="{8DFF4E50-A727-3B4C-B3B3-084797D0C070}" srcOrd="2" destOrd="0" presId="urn:microsoft.com/office/officeart/2005/8/layout/orgChart1"/>
    <dgm:cxn modelId="{D2A642E6-C48A-47EC-B159-D5416612597F}" type="presParOf" srcId="{19A9AE91-1F6A-B54E-8379-1AAC60D2FB36}" destId="{33FC0AF8-09F8-5D45-9C2A-F50B0D92A903}" srcOrd="3" destOrd="0" presId="urn:microsoft.com/office/officeart/2005/8/layout/orgChart1"/>
    <dgm:cxn modelId="{19C0E47F-354D-47FE-A843-53287E47E197}" type="presParOf" srcId="{33FC0AF8-09F8-5D45-9C2A-F50B0D92A903}" destId="{47784BF8-E293-2147-B5F1-2A9FFBAD91A8}" srcOrd="0" destOrd="0" presId="urn:microsoft.com/office/officeart/2005/8/layout/orgChart1"/>
    <dgm:cxn modelId="{F3423DDC-4C50-4163-ABFD-25DB0D60F24C}" type="presParOf" srcId="{47784BF8-E293-2147-B5F1-2A9FFBAD91A8}" destId="{A3625A61-6F49-594E-AE5D-8ECC97B35909}" srcOrd="0" destOrd="0" presId="urn:microsoft.com/office/officeart/2005/8/layout/orgChart1"/>
    <dgm:cxn modelId="{D2E8A397-0E8D-40D1-98D7-470C05B79FF3}" type="presParOf" srcId="{47784BF8-E293-2147-B5F1-2A9FFBAD91A8}" destId="{639CE1F5-3710-FD45-B541-0FAD29128C2E}" srcOrd="1" destOrd="0" presId="urn:microsoft.com/office/officeart/2005/8/layout/orgChart1"/>
    <dgm:cxn modelId="{01EF4F5A-E3CE-400A-B3DD-622F861FC88A}" type="presParOf" srcId="{33FC0AF8-09F8-5D45-9C2A-F50B0D92A903}" destId="{47250359-F3F6-0B44-8EA1-99B7E708D33C}" srcOrd="1" destOrd="0" presId="urn:microsoft.com/office/officeart/2005/8/layout/orgChart1"/>
    <dgm:cxn modelId="{75BD8A68-D7DB-43F0-BDED-13F39F842361}" type="presParOf" srcId="{33FC0AF8-09F8-5D45-9C2A-F50B0D92A903}" destId="{A5EB1E6F-17D1-974B-8F39-DB60F4A76CBC}" srcOrd="2" destOrd="0" presId="urn:microsoft.com/office/officeart/2005/8/layout/orgChart1"/>
    <dgm:cxn modelId="{7C9B9FCC-4528-4595-97C5-2C58383CD710}" type="presParOf" srcId="{A59FA2A9-B23C-C346-A25B-8294EC6E254D}" destId="{7BF3A80B-8F7C-5A42-A325-8F3C09FB926D}" srcOrd="2" destOrd="0" presId="urn:microsoft.com/office/officeart/2005/8/layout/orgChart1"/>
    <dgm:cxn modelId="{EDA1B28B-DB74-4B11-AAA4-C7A30B202043}" type="presParOf" srcId="{FB9881EE-B9E0-2F49-A62A-C7013F3A0175}" destId="{4500ACA3-88ED-7D40-9FA6-4FBD1B9E1E15}" srcOrd="2" destOrd="0" presId="urn:microsoft.com/office/officeart/2005/8/layout/org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F5A51FA-642F-784C-85C5-E59ACDCA919B}" type="doc">
      <dgm:prSet loTypeId="urn:microsoft.com/office/officeart/2008/layout/NameandTitleOrganizationalChart" loCatId="" qsTypeId="urn:microsoft.com/office/officeart/2005/8/quickstyle/simple1" qsCatId="simple" csTypeId="urn:microsoft.com/office/officeart/2005/8/colors/accent1_2" csCatId="accent1" phldr="1"/>
      <dgm:spPr/>
      <dgm:t>
        <a:bodyPr/>
        <a:lstStyle/>
        <a:p>
          <a:endParaRPr lang="en-US"/>
        </a:p>
      </dgm:t>
    </dgm:pt>
    <dgm:pt modelId="{A7A1F984-001B-E340-8F0F-14B5920E0377}">
      <dgm:prSet phldrT="[Text]" custT="1"/>
      <dgm:spPr>
        <a:solidFill>
          <a:schemeClr val="accent1">
            <a:lumMod val="75000"/>
          </a:schemeClr>
        </a:solidFill>
      </dgm:spPr>
      <dgm:t>
        <a:bodyPr/>
        <a:lstStyle/>
        <a:p>
          <a:pPr algn="ctr"/>
          <a:r>
            <a:rPr lang="es-ES_tradnl" sz="900" b="1">
              <a:latin typeface="Arial"/>
              <a:cs typeface="Arial"/>
            </a:rPr>
            <a:t>Mercancia</a:t>
          </a:r>
          <a:endParaRPr lang="en-US" sz="900" b="1">
            <a:latin typeface="Arial"/>
            <a:cs typeface="Arial"/>
          </a:endParaRPr>
        </a:p>
      </dgm:t>
    </dgm:pt>
    <dgm:pt modelId="{3506B93F-69DB-DE4E-8677-38F252AC3FEB}" type="parTrans" cxnId="{7B5ADD88-F6E2-464F-A452-D8E829156E48}">
      <dgm:prSet/>
      <dgm:spPr/>
      <dgm:t>
        <a:bodyPr/>
        <a:lstStyle/>
        <a:p>
          <a:pPr algn="ctr"/>
          <a:endParaRPr lang="en-US"/>
        </a:p>
      </dgm:t>
    </dgm:pt>
    <dgm:pt modelId="{F2CA4207-2667-AE41-83E7-3EA6B8E3B934}" type="sibTrans" cxnId="{7B5ADD88-F6E2-464F-A452-D8E829156E48}">
      <dgm:prSet/>
      <dgm:spPr>
        <a:ln>
          <a:noFill/>
        </a:ln>
      </dgm:spPr>
      <dgm:t>
        <a:bodyPr/>
        <a:lstStyle/>
        <a:p>
          <a:pPr algn="ctr"/>
          <a:endParaRPr lang="en-US"/>
        </a:p>
      </dgm:t>
    </dgm:pt>
    <dgm:pt modelId="{A44B5C93-6F75-5F48-8BF1-C8E0B89F3484}">
      <dgm:prSet phldrT="[Text]" custT="1"/>
      <dgm:spPr/>
      <dgm:t>
        <a:bodyPr/>
        <a:lstStyle/>
        <a:p>
          <a:pPr algn="ctr"/>
          <a:r>
            <a:rPr lang="en-US" sz="900" b="1">
              <a:latin typeface="Arial"/>
              <a:cs typeface="Arial"/>
            </a:rPr>
            <a:t>Fase del Proceso</a:t>
          </a:r>
        </a:p>
      </dgm:t>
    </dgm:pt>
    <dgm:pt modelId="{ADD7387E-81DE-5B46-81E0-0704069E0C29}" type="parTrans" cxnId="{0B1B8675-5286-6240-9512-35BDCDDEF2FA}">
      <dgm:prSet/>
      <dgm:spPr/>
      <dgm:t>
        <a:bodyPr/>
        <a:lstStyle/>
        <a:p>
          <a:pPr algn="ctr"/>
          <a:endParaRPr lang="en-US"/>
        </a:p>
      </dgm:t>
    </dgm:pt>
    <dgm:pt modelId="{7EBF2C0F-39C3-3945-A1DB-1A890D803726}" type="sibTrans" cxnId="{0B1B8675-5286-6240-9512-35BDCDDEF2FA}">
      <dgm:prSet/>
      <dgm:spPr>
        <a:ln>
          <a:noFill/>
        </a:ln>
      </dgm:spPr>
      <dgm:t>
        <a:bodyPr/>
        <a:lstStyle/>
        <a:p>
          <a:pPr algn="ctr"/>
          <a:endParaRPr lang="en-US"/>
        </a:p>
      </dgm:t>
    </dgm:pt>
    <dgm:pt modelId="{49C0A122-CDA4-0D4F-A6C7-E1E435709A5B}">
      <dgm:prSet phldrT="[Text]" custT="1"/>
      <dgm:spPr/>
      <dgm:t>
        <a:bodyPr/>
        <a:lstStyle/>
        <a:p>
          <a:pPr algn="ctr"/>
          <a:r>
            <a:rPr lang="en-US" sz="900" b="1">
              <a:latin typeface="Arial"/>
              <a:cs typeface="Arial"/>
            </a:rPr>
            <a:t>Valor</a:t>
          </a:r>
        </a:p>
      </dgm:t>
    </dgm:pt>
    <dgm:pt modelId="{8FA8BC91-6DFE-DF41-AC2F-4BEECD2C547A}" type="parTrans" cxnId="{0FED41E4-E2CF-5544-B082-E19CF6D56AB2}">
      <dgm:prSet/>
      <dgm:spPr/>
      <dgm:t>
        <a:bodyPr/>
        <a:lstStyle/>
        <a:p>
          <a:pPr algn="ctr"/>
          <a:endParaRPr lang="en-US"/>
        </a:p>
      </dgm:t>
    </dgm:pt>
    <dgm:pt modelId="{20F9772A-9656-0A4B-960B-37438945335F}" type="sibTrans" cxnId="{0FED41E4-E2CF-5544-B082-E19CF6D56AB2}">
      <dgm:prSet/>
      <dgm:spPr>
        <a:ln>
          <a:noFill/>
        </a:ln>
      </dgm:spPr>
      <dgm:t>
        <a:bodyPr/>
        <a:lstStyle/>
        <a:p>
          <a:pPr algn="ctr"/>
          <a:endParaRPr lang="en-US"/>
        </a:p>
      </dgm:t>
    </dgm:pt>
    <dgm:pt modelId="{57687AB2-AB47-B041-AAB3-6666756B9B36}">
      <dgm:prSet phldrT="[Text]" custT="1"/>
      <dgm:spPr/>
      <dgm:t>
        <a:bodyPr/>
        <a:lstStyle/>
        <a:p>
          <a:pPr algn="ctr"/>
          <a:r>
            <a:rPr lang="en-US" sz="900" b="1">
              <a:latin typeface="Arial"/>
              <a:cs typeface="Arial"/>
            </a:rPr>
            <a:t>C</a:t>
          </a:r>
          <a:r>
            <a:rPr lang="es-ES_tradnl" sz="900" b="1">
              <a:latin typeface="Arial"/>
              <a:cs typeface="Arial"/>
            </a:rPr>
            <a:t>aracterísticas</a:t>
          </a:r>
          <a:endParaRPr lang="en-US" sz="900" b="1">
            <a:latin typeface="Arial"/>
            <a:cs typeface="Arial"/>
          </a:endParaRPr>
        </a:p>
      </dgm:t>
    </dgm:pt>
    <dgm:pt modelId="{DFB64F0F-63F7-014E-9043-4D143376286E}" type="parTrans" cxnId="{09504131-E1DE-9F4B-8974-103201335F86}">
      <dgm:prSet/>
      <dgm:spPr/>
      <dgm:t>
        <a:bodyPr/>
        <a:lstStyle/>
        <a:p>
          <a:pPr algn="ctr"/>
          <a:endParaRPr lang="en-US"/>
        </a:p>
      </dgm:t>
    </dgm:pt>
    <dgm:pt modelId="{7C43B5AB-0803-9A4C-89D0-07614A74C1BB}" type="sibTrans" cxnId="{09504131-E1DE-9F4B-8974-103201335F86}">
      <dgm:prSet/>
      <dgm:spPr>
        <a:ln>
          <a:noFill/>
        </a:ln>
      </dgm:spPr>
      <dgm:t>
        <a:bodyPr/>
        <a:lstStyle/>
        <a:p>
          <a:pPr algn="ctr"/>
          <a:endParaRPr lang="en-US"/>
        </a:p>
      </dgm:t>
    </dgm:pt>
    <dgm:pt modelId="{D2535BE3-34F0-FE4D-A776-29F826072E0A}">
      <dgm:prSet phldrT="[Text]" custT="1">
        <dgm:style>
          <a:lnRef idx="2">
            <a:schemeClr val="accent1"/>
          </a:lnRef>
          <a:fillRef idx="1">
            <a:schemeClr val="lt1"/>
          </a:fillRef>
          <a:effectRef idx="0">
            <a:schemeClr val="accent1"/>
          </a:effectRef>
          <a:fontRef idx="minor">
            <a:schemeClr val="dk1"/>
          </a:fontRef>
        </dgm:style>
      </dgm:prSet>
      <dgm:spPr/>
      <dgm:t>
        <a:bodyPr/>
        <a:lstStyle/>
        <a:p>
          <a:pPr algn="ctr"/>
          <a:r>
            <a:rPr lang="en-US" sz="900" b="1">
              <a:latin typeface="Arial"/>
              <a:cs typeface="Arial"/>
            </a:rPr>
            <a:t>Materia Prima</a:t>
          </a:r>
          <a:br>
            <a:rPr lang="en-US" sz="900" b="1">
              <a:latin typeface="Arial"/>
              <a:cs typeface="Arial"/>
            </a:rPr>
          </a:br>
          <a:r>
            <a:rPr lang="en-US" sz="900" b="1">
              <a:latin typeface="Arial"/>
              <a:cs typeface="Arial"/>
            </a:rPr>
            <a:t>Producto en Proceso </a:t>
          </a:r>
          <a:br>
            <a:rPr lang="en-US" sz="900" b="1">
              <a:latin typeface="Arial"/>
              <a:cs typeface="Arial"/>
            </a:rPr>
          </a:br>
          <a:r>
            <a:rPr lang="en-US" sz="900" b="1">
              <a:latin typeface="Arial"/>
              <a:cs typeface="Arial"/>
            </a:rPr>
            <a:t>Producto Terminado</a:t>
          </a:r>
        </a:p>
      </dgm:t>
    </dgm:pt>
    <dgm:pt modelId="{CC2A8E81-E143-1147-9A8F-03ED2187D068}" type="parTrans" cxnId="{B83FB17C-0FA8-7940-BFFF-9229D0AD13F0}">
      <dgm:prSet/>
      <dgm:spPr/>
      <dgm:t>
        <a:bodyPr/>
        <a:lstStyle/>
        <a:p>
          <a:pPr algn="ctr"/>
          <a:endParaRPr lang="en-US"/>
        </a:p>
      </dgm:t>
    </dgm:pt>
    <dgm:pt modelId="{272902AC-34B2-CE4C-8B58-A43CD1E4CF84}" type="sibTrans" cxnId="{B83FB17C-0FA8-7940-BFFF-9229D0AD13F0}">
      <dgm:prSet/>
      <dgm:spPr>
        <a:ln>
          <a:noFill/>
        </a:ln>
      </dgm:spPr>
      <dgm:t>
        <a:bodyPr/>
        <a:lstStyle/>
        <a:p>
          <a:pPr algn="ctr"/>
          <a:endParaRPr lang="en-US"/>
        </a:p>
      </dgm:t>
    </dgm:pt>
    <dgm:pt modelId="{17014B57-36D8-4541-AB77-015C6608C913}">
      <dgm:prSet phldrT="[Text]" custT="1">
        <dgm:style>
          <a:lnRef idx="2">
            <a:schemeClr val="accent1"/>
          </a:lnRef>
          <a:fillRef idx="1">
            <a:schemeClr val="lt1"/>
          </a:fillRef>
          <a:effectRef idx="0">
            <a:schemeClr val="accent1"/>
          </a:effectRef>
          <a:fontRef idx="minor">
            <a:schemeClr val="dk1"/>
          </a:fontRef>
        </dgm:style>
      </dgm:prSet>
      <dgm:spPr/>
      <dgm:t>
        <a:bodyPr/>
        <a:lstStyle/>
        <a:p>
          <a:pPr algn="ctr"/>
          <a:r>
            <a:rPr lang="en-US" sz="900" b="1">
              <a:latin typeface="Arial"/>
              <a:cs typeface="Arial"/>
            </a:rPr>
            <a:t>Clasificacion A B C</a:t>
          </a:r>
        </a:p>
      </dgm:t>
    </dgm:pt>
    <dgm:pt modelId="{9C51DECA-9977-8F41-8A63-FC0921036CD6}" type="parTrans" cxnId="{CA790F84-AFAF-1847-98B8-65E0E5517184}">
      <dgm:prSet/>
      <dgm:spPr/>
      <dgm:t>
        <a:bodyPr/>
        <a:lstStyle/>
        <a:p>
          <a:pPr algn="ctr"/>
          <a:endParaRPr lang="en-US"/>
        </a:p>
      </dgm:t>
    </dgm:pt>
    <dgm:pt modelId="{7F583769-9729-4F41-B619-623D24856489}" type="sibTrans" cxnId="{CA790F84-AFAF-1847-98B8-65E0E5517184}">
      <dgm:prSet/>
      <dgm:spPr>
        <a:ln>
          <a:noFill/>
        </a:ln>
      </dgm:spPr>
      <dgm:t>
        <a:bodyPr/>
        <a:lstStyle/>
        <a:p>
          <a:pPr algn="ctr"/>
          <a:endParaRPr lang="en-US"/>
        </a:p>
      </dgm:t>
    </dgm:pt>
    <dgm:pt modelId="{D5B65C89-0644-6F48-8290-181E7CA57771}">
      <dgm:prSet phldrT="[Text]" custT="1">
        <dgm:style>
          <a:lnRef idx="2">
            <a:schemeClr val="accent1"/>
          </a:lnRef>
          <a:fillRef idx="1">
            <a:schemeClr val="lt1"/>
          </a:fillRef>
          <a:effectRef idx="0">
            <a:schemeClr val="accent1"/>
          </a:effectRef>
          <a:fontRef idx="minor">
            <a:schemeClr val="dk1"/>
          </a:fontRef>
        </dgm:style>
      </dgm:prSet>
      <dgm:spPr/>
      <dgm:t>
        <a:bodyPr/>
        <a:lstStyle/>
        <a:p>
          <a:pPr algn="ctr"/>
          <a:r>
            <a:rPr lang="en-US" sz="900" b="1">
              <a:latin typeface="Arial"/>
              <a:cs typeface="Arial"/>
            </a:rPr>
            <a:t>SKU</a:t>
          </a:r>
        </a:p>
      </dgm:t>
    </dgm:pt>
    <dgm:pt modelId="{280808B4-C92A-1943-82A1-9EF9656AA3B3}" type="parTrans" cxnId="{249EFE74-01D6-DF48-86B0-6A1A1C29454E}">
      <dgm:prSet/>
      <dgm:spPr/>
      <dgm:t>
        <a:bodyPr/>
        <a:lstStyle/>
        <a:p>
          <a:pPr algn="ctr"/>
          <a:endParaRPr lang="en-US"/>
        </a:p>
      </dgm:t>
    </dgm:pt>
    <dgm:pt modelId="{59207E0F-3EB8-5148-ACB3-D35D4D7850E4}" type="sibTrans" cxnId="{249EFE74-01D6-DF48-86B0-6A1A1C29454E}">
      <dgm:prSet/>
      <dgm:spPr>
        <a:ln>
          <a:noFill/>
        </a:ln>
      </dgm:spPr>
      <dgm:t>
        <a:bodyPr/>
        <a:lstStyle/>
        <a:p>
          <a:pPr algn="ctr"/>
          <a:endParaRPr lang="en-US"/>
        </a:p>
      </dgm:t>
    </dgm:pt>
    <dgm:pt modelId="{3403F5FA-4CE7-CA4D-B625-BE76ABCCD359}" type="pres">
      <dgm:prSet presAssocID="{DF5A51FA-642F-784C-85C5-E59ACDCA919B}" presName="hierChild1" presStyleCnt="0">
        <dgm:presLayoutVars>
          <dgm:orgChart val="1"/>
          <dgm:chPref val="1"/>
          <dgm:dir/>
          <dgm:animOne val="branch"/>
          <dgm:animLvl val="lvl"/>
          <dgm:resizeHandles/>
        </dgm:presLayoutVars>
      </dgm:prSet>
      <dgm:spPr/>
      <dgm:t>
        <a:bodyPr/>
        <a:lstStyle/>
        <a:p>
          <a:endParaRPr lang="en-US"/>
        </a:p>
      </dgm:t>
    </dgm:pt>
    <dgm:pt modelId="{7AB67748-7923-0542-BEEA-4854677BEABA}" type="pres">
      <dgm:prSet presAssocID="{A7A1F984-001B-E340-8F0F-14B5920E0377}" presName="hierRoot1" presStyleCnt="0">
        <dgm:presLayoutVars>
          <dgm:hierBranch val="init"/>
        </dgm:presLayoutVars>
      </dgm:prSet>
      <dgm:spPr/>
    </dgm:pt>
    <dgm:pt modelId="{ECB9413B-A33A-004C-89DE-08C1045CE433}" type="pres">
      <dgm:prSet presAssocID="{A7A1F984-001B-E340-8F0F-14B5920E0377}" presName="rootComposite1" presStyleCnt="0"/>
      <dgm:spPr/>
    </dgm:pt>
    <dgm:pt modelId="{29087A8C-4319-5F4F-AD7F-287533BDF631}" type="pres">
      <dgm:prSet presAssocID="{A7A1F984-001B-E340-8F0F-14B5920E0377}" presName="rootText1" presStyleLbl="node0" presStyleIdx="0" presStyleCnt="1">
        <dgm:presLayoutVars>
          <dgm:chMax/>
          <dgm:chPref val="3"/>
        </dgm:presLayoutVars>
      </dgm:prSet>
      <dgm:spPr>
        <a:prstGeom prst="roundRect">
          <a:avLst/>
        </a:prstGeom>
      </dgm:spPr>
      <dgm:t>
        <a:bodyPr/>
        <a:lstStyle/>
        <a:p>
          <a:endParaRPr lang="en-US"/>
        </a:p>
      </dgm:t>
    </dgm:pt>
    <dgm:pt modelId="{8394F183-4148-2C40-9ABE-1DF3863B3619}" type="pres">
      <dgm:prSet presAssocID="{A7A1F984-001B-E340-8F0F-14B5920E0377}" presName="titleText1" presStyleLbl="fgAcc0" presStyleIdx="0" presStyleCnt="1" custLinFactX="-66057" custLinFactY="-54088" custLinFactNeighborX="-100000" custLinFactNeighborY="-100000">
        <dgm:presLayoutVars>
          <dgm:chMax val="0"/>
          <dgm:chPref val="0"/>
        </dgm:presLayoutVars>
      </dgm:prSet>
      <dgm:spPr/>
      <dgm:t>
        <a:bodyPr/>
        <a:lstStyle/>
        <a:p>
          <a:endParaRPr lang="en-US"/>
        </a:p>
      </dgm:t>
    </dgm:pt>
    <dgm:pt modelId="{DFE6FD10-3A81-0941-9BC6-FF1067553C5F}" type="pres">
      <dgm:prSet presAssocID="{A7A1F984-001B-E340-8F0F-14B5920E0377}" presName="rootConnector1" presStyleLbl="node1" presStyleIdx="0" presStyleCnt="6"/>
      <dgm:spPr/>
      <dgm:t>
        <a:bodyPr/>
        <a:lstStyle/>
        <a:p>
          <a:endParaRPr lang="en-US"/>
        </a:p>
      </dgm:t>
    </dgm:pt>
    <dgm:pt modelId="{6FBC74A0-0268-A245-9A11-2676A5429EA6}" type="pres">
      <dgm:prSet presAssocID="{A7A1F984-001B-E340-8F0F-14B5920E0377}" presName="hierChild2" presStyleCnt="0"/>
      <dgm:spPr/>
    </dgm:pt>
    <dgm:pt modelId="{2980C7CD-0BD4-CF4C-B8E1-2C80D3C56D6D}" type="pres">
      <dgm:prSet presAssocID="{ADD7387E-81DE-5B46-81E0-0704069E0C29}" presName="Name37" presStyleLbl="parChTrans1D2" presStyleIdx="0" presStyleCnt="3"/>
      <dgm:spPr/>
      <dgm:t>
        <a:bodyPr/>
        <a:lstStyle/>
        <a:p>
          <a:endParaRPr lang="en-US"/>
        </a:p>
      </dgm:t>
    </dgm:pt>
    <dgm:pt modelId="{E1F9C9C1-A37F-C44F-B544-300F110EA709}" type="pres">
      <dgm:prSet presAssocID="{A44B5C93-6F75-5F48-8BF1-C8E0B89F3484}" presName="hierRoot2" presStyleCnt="0">
        <dgm:presLayoutVars>
          <dgm:hierBranch val="init"/>
        </dgm:presLayoutVars>
      </dgm:prSet>
      <dgm:spPr/>
    </dgm:pt>
    <dgm:pt modelId="{658165AD-4F5D-F04E-BE39-6A9D49CAA4F9}" type="pres">
      <dgm:prSet presAssocID="{A44B5C93-6F75-5F48-8BF1-C8E0B89F3484}" presName="rootComposite" presStyleCnt="0"/>
      <dgm:spPr/>
    </dgm:pt>
    <dgm:pt modelId="{21A60BE1-4002-4F40-B492-31C66B4E99F9}" type="pres">
      <dgm:prSet presAssocID="{A44B5C93-6F75-5F48-8BF1-C8E0B89F3484}" presName="rootText" presStyleLbl="node1" presStyleIdx="0" presStyleCnt="6">
        <dgm:presLayoutVars>
          <dgm:chMax/>
          <dgm:chPref val="3"/>
        </dgm:presLayoutVars>
      </dgm:prSet>
      <dgm:spPr>
        <a:prstGeom prst="roundRect">
          <a:avLst/>
        </a:prstGeom>
      </dgm:spPr>
      <dgm:t>
        <a:bodyPr/>
        <a:lstStyle/>
        <a:p>
          <a:endParaRPr lang="en-US"/>
        </a:p>
      </dgm:t>
    </dgm:pt>
    <dgm:pt modelId="{1AD91D43-83E4-0E44-ACA3-BC683AAB8BCB}" type="pres">
      <dgm:prSet presAssocID="{A44B5C93-6F75-5F48-8BF1-C8E0B89F3484}" presName="titleText2" presStyleLbl="fgAcc1" presStyleIdx="0" presStyleCnt="6" custLinFactY="-320587" custLinFactNeighborX="-16988" custLinFactNeighborY="-400000">
        <dgm:presLayoutVars>
          <dgm:chMax val="0"/>
          <dgm:chPref val="0"/>
        </dgm:presLayoutVars>
      </dgm:prSet>
      <dgm:spPr/>
      <dgm:t>
        <a:bodyPr/>
        <a:lstStyle/>
        <a:p>
          <a:endParaRPr lang="en-US"/>
        </a:p>
      </dgm:t>
    </dgm:pt>
    <dgm:pt modelId="{4DF18817-CBE6-A14F-BB23-12EC93271AFE}" type="pres">
      <dgm:prSet presAssocID="{A44B5C93-6F75-5F48-8BF1-C8E0B89F3484}" presName="rootConnector" presStyleLbl="node2" presStyleIdx="0" presStyleCnt="0"/>
      <dgm:spPr/>
      <dgm:t>
        <a:bodyPr/>
        <a:lstStyle/>
        <a:p>
          <a:endParaRPr lang="en-US"/>
        </a:p>
      </dgm:t>
    </dgm:pt>
    <dgm:pt modelId="{19235944-EBB0-1B48-A0A4-15FDCB2C442E}" type="pres">
      <dgm:prSet presAssocID="{A44B5C93-6F75-5F48-8BF1-C8E0B89F3484}" presName="hierChild4" presStyleCnt="0"/>
      <dgm:spPr/>
    </dgm:pt>
    <dgm:pt modelId="{245077EC-1F2A-A448-9D44-DF69AF08BDB1}" type="pres">
      <dgm:prSet presAssocID="{CC2A8E81-E143-1147-9A8F-03ED2187D068}" presName="Name37" presStyleLbl="parChTrans1D3" presStyleIdx="0" presStyleCnt="3"/>
      <dgm:spPr/>
      <dgm:t>
        <a:bodyPr/>
        <a:lstStyle/>
        <a:p>
          <a:endParaRPr lang="en-US"/>
        </a:p>
      </dgm:t>
    </dgm:pt>
    <dgm:pt modelId="{86E9B36D-F6FE-1B4C-966C-0933B660B093}" type="pres">
      <dgm:prSet presAssocID="{D2535BE3-34F0-FE4D-A776-29F826072E0A}" presName="hierRoot2" presStyleCnt="0">
        <dgm:presLayoutVars>
          <dgm:hierBranch val="init"/>
        </dgm:presLayoutVars>
      </dgm:prSet>
      <dgm:spPr/>
    </dgm:pt>
    <dgm:pt modelId="{850E1527-E1E4-DE49-A05F-7C705ACF91CF}" type="pres">
      <dgm:prSet presAssocID="{D2535BE3-34F0-FE4D-A776-29F826072E0A}" presName="rootComposite" presStyleCnt="0"/>
      <dgm:spPr/>
    </dgm:pt>
    <dgm:pt modelId="{5C173368-18A1-BE4E-8413-24C26B90168F}" type="pres">
      <dgm:prSet presAssocID="{D2535BE3-34F0-FE4D-A776-29F826072E0A}" presName="rootText" presStyleLbl="node1" presStyleIdx="1" presStyleCnt="6">
        <dgm:presLayoutVars>
          <dgm:chMax/>
          <dgm:chPref val="3"/>
        </dgm:presLayoutVars>
      </dgm:prSet>
      <dgm:spPr>
        <a:prstGeom prst="roundRect">
          <a:avLst/>
        </a:prstGeom>
      </dgm:spPr>
      <dgm:t>
        <a:bodyPr/>
        <a:lstStyle/>
        <a:p>
          <a:endParaRPr lang="en-US"/>
        </a:p>
      </dgm:t>
    </dgm:pt>
    <dgm:pt modelId="{BAFD6E1C-AD1F-944D-BD56-715331A904FF}" type="pres">
      <dgm:prSet presAssocID="{D2535BE3-34F0-FE4D-A776-29F826072E0A}" presName="titleText2" presStyleLbl="fgAcc1" presStyleIdx="1" presStyleCnt="6" custLinFactY="-500000" custLinFactNeighborX="-16988" custLinFactNeighborY="-507590">
        <dgm:presLayoutVars>
          <dgm:chMax val="0"/>
          <dgm:chPref val="0"/>
        </dgm:presLayoutVars>
      </dgm:prSet>
      <dgm:spPr/>
      <dgm:t>
        <a:bodyPr/>
        <a:lstStyle/>
        <a:p>
          <a:endParaRPr lang="en-US"/>
        </a:p>
      </dgm:t>
    </dgm:pt>
    <dgm:pt modelId="{5FB5FF22-80E7-A544-95CB-EA82E3371B61}" type="pres">
      <dgm:prSet presAssocID="{D2535BE3-34F0-FE4D-A776-29F826072E0A}" presName="rootConnector" presStyleLbl="node3" presStyleIdx="0" presStyleCnt="0"/>
      <dgm:spPr/>
      <dgm:t>
        <a:bodyPr/>
        <a:lstStyle/>
        <a:p>
          <a:endParaRPr lang="en-US"/>
        </a:p>
      </dgm:t>
    </dgm:pt>
    <dgm:pt modelId="{EE793014-30CB-4E4D-B917-8FA0CCE3E48F}" type="pres">
      <dgm:prSet presAssocID="{D2535BE3-34F0-FE4D-A776-29F826072E0A}" presName="hierChild4" presStyleCnt="0"/>
      <dgm:spPr/>
    </dgm:pt>
    <dgm:pt modelId="{E71737CD-26AB-E141-95CB-CBE140C647FE}" type="pres">
      <dgm:prSet presAssocID="{D2535BE3-34F0-FE4D-A776-29F826072E0A}" presName="hierChild5" presStyleCnt="0"/>
      <dgm:spPr/>
    </dgm:pt>
    <dgm:pt modelId="{BAA67B47-B8BC-3B40-B77A-6CF4EB8468C1}" type="pres">
      <dgm:prSet presAssocID="{A44B5C93-6F75-5F48-8BF1-C8E0B89F3484}" presName="hierChild5" presStyleCnt="0"/>
      <dgm:spPr/>
    </dgm:pt>
    <dgm:pt modelId="{464D07D5-F89F-5746-B41E-80798E6C402C}" type="pres">
      <dgm:prSet presAssocID="{8FA8BC91-6DFE-DF41-AC2F-4BEECD2C547A}" presName="Name37" presStyleLbl="parChTrans1D2" presStyleIdx="1" presStyleCnt="3"/>
      <dgm:spPr/>
      <dgm:t>
        <a:bodyPr/>
        <a:lstStyle/>
        <a:p>
          <a:endParaRPr lang="en-US"/>
        </a:p>
      </dgm:t>
    </dgm:pt>
    <dgm:pt modelId="{ACEF35CE-7908-1445-A717-A4B031444AE2}" type="pres">
      <dgm:prSet presAssocID="{49C0A122-CDA4-0D4F-A6C7-E1E435709A5B}" presName="hierRoot2" presStyleCnt="0">
        <dgm:presLayoutVars>
          <dgm:hierBranch val="init"/>
        </dgm:presLayoutVars>
      </dgm:prSet>
      <dgm:spPr/>
    </dgm:pt>
    <dgm:pt modelId="{0E0168B8-6CAF-2D4B-A189-1A455AA83DF9}" type="pres">
      <dgm:prSet presAssocID="{49C0A122-CDA4-0D4F-A6C7-E1E435709A5B}" presName="rootComposite" presStyleCnt="0"/>
      <dgm:spPr/>
    </dgm:pt>
    <dgm:pt modelId="{83FDCEA9-7B81-A048-A034-355E4EFCEF66}" type="pres">
      <dgm:prSet presAssocID="{49C0A122-CDA4-0D4F-A6C7-E1E435709A5B}" presName="rootText" presStyleLbl="node1" presStyleIdx="2" presStyleCnt="6">
        <dgm:presLayoutVars>
          <dgm:chMax/>
          <dgm:chPref val="3"/>
        </dgm:presLayoutVars>
      </dgm:prSet>
      <dgm:spPr>
        <a:prstGeom prst="roundRect">
          <a:avLst/>
        </a:prstGeom>
      </dgm:spPr>
      <dgm:t>
        <a:bodyPr/>
        <a:lstStyle/>
        <a:p>
          <a:endParaRPr lang="en-US"/>
        </a:p>
      </dgm:t>
    </dgm:pt>
    <dgm:pt modelId="{93249045-32AC-B34A-A086-368A0BBD82E6}" type="pres">
      <dgm:prSet presAssocID="{49C0A122-CDA4-0D4F-A6C7-E1E435709A5B}" presName="titleText2" presStyleLbl="fgAcc1" presStyleIdx="2" presStyleCnt="6" custLinFactX="1925" custLinFactY="-300000" custLinFactNeighborX="100000" custLinFactNeighborY="-374004">
        <dgm:presLayoutVars>
          <dgm:chMax val="0"/>
          <dgm:chPref val="0"/>
        </dgm:presLayoutVars>
      </dgm:prSet>
      <dgm:spPr/>
      <dgm:t>
        <a:bodyPr/>
        <a:lstStyle/>
        <a:p>
          <a:endParaRPr lang="en-US"/>
        </a:p>
      </dgm:t>
    </dgm:pt>
    <dgm:pt modelId="{357BAF62-13B6-524F-8216-D1648B4B24CF}" type="pres">
      <dgm:prSet presAssocID="{49C0A122-CDA4-0D4F-A6C7-E1E435709A5B}" presName="rootConnector" presStyleLbl="node2" presStyleIdx="0" presStyleCnt="0"/>
      <dgm:spPr/>
      <dgm:t>
        <a:bodyPr/>
        <a:lstStyle/>
        <a:p>
          <a:endParaRPr lang="en-US"/>
        </a:p>
      </dgm:t>
    </dgm:pt>
    <dgm:pt modelId="{41FB0C3E-BB9D-7048-978C-372D5E76CD62}" type="pres">
      <dgm:prSet presAssocID="{49C0A122-CDA4-0D4F-A6C7-E1E435709A5B}" presName="hierChild4" presStyleCnt="0"/>
      <dgm:spPr/>
    </dgm:pt>
    <dgm:pt modelId="{38BD960B-23AA-AA47-975A-F65977B0DAC3}" type="pres">
      <dgm:prSet presAssocID="{9C51DECA-9977-8F41-8A63-FC0921036CD6}" presName="Name37" presStyleLbl="parChTrans1D3" presStyleIdx="1" presStyleCnt="3"/>
      <dgm:spPr/>
      <dgm:t>
        <a:bodyPr/>
        <a:lstStyle/>
        <a:p>
          <a:endParaRPr lang="en-US"/>
        </a:p>
      </dgm:t>
    </dgm:pt>
    <dgm:pt modelId="{F129944E-3591-8041-B87C-C1E5894D653E}" type="pres">
      <dgm:prSet presAssocID="{17014B57-36D8-4541-AB77-015C6608C913}" presName="hierRoot2" presStyleCnt="0">
        <dgm:presLayoutVars>
          <dgm:hierBranch val="init"/>
        </dgm:presLayoutVars>
      </dgm:prSet>
      <dgm:spPr/>
    </dgm:pt>
    <dgm:pt modelId="{9F4E8169-CC2C-4C40-83DB-35C99343963E}" type="pres">
      <dgm:prSet presAssocID="{17014B57-36D8-4541-AB77-015C6608C913}" presName="rootComposite" presStyleCnt="0"/>
      <dgm:spPr/>
    </dgm:pt>
    <dgm:pt modelId="{6E68434C-1E78-4043-B1A0-4409BD6308CC}" type="pres">
      <dgm:prSet presAssocID="{17014B57-36D8-4541-AB77-015C6608C913}" presName="rootText" presStyleLbl="node1" presStyleIdx="3" presStyleCnt="6">
        <dgm:presLayoutVars>
          <dgm:chMax/>
          <dgm:chPref val="3"/>
        </dgm:presLayoutVars>
      </dgm:prSet>
      <dgm:spPr>
        <a:prstGeom prst="roundRect">
          <a:avLst/>
        </a:prstGeom>
      </dgm:spPr>
      <dgm:t>
        <a:bodyPr/>
        <a:lstStyle/>
        <a:p>
          <a:endParaRPr lang="en-US"/>
        </a:p>
      </dgm:t>
    </dgm:pt>
    <dgm:pt modelId="{B4FB8779-F39F-BE4D-94E5-7E2A3D873652}" type="pres">
      <dgm:prSet presAssocID="{17014B57-36D8-4541-AB77-015C6608C913}" presName="titleText2" presStyleLbl="fgAcc1" presStyleIdx="3" presStyleCnt="6" custLinFactX="-66057" custLinFactY="-414425" custLinFactNeighborX="-100000" custLinFactNeighborY="-500000">
        <dgm:presLayoutVars>
          <dgm:chMax val="0"/>
          <dgm:chPref val="0"/>
        </dgm:presLayoutVars>
      </dgm:prSet>
      <dgm:spPr/>
      <dgm:t>
        <a:bodyPr/>
        <a:lstStyle/>
        <a:p>
          <a:endParaRPr lang="en-US"/>
        </a:p>
      </dgm:t>
    </dgm:pt>
    <dgm:pt modelId="{9ECE2B2D-354A-A64A-B293-C41758E9B513}" type="pres">
      <dgm:prSet presAssocID="{17014B57-36D8-4541-AB77-015C6608C913}" presName="rootConnector" presStyleLbl="node3" presStyleIdx="0" presStyleCnt="0"/>
      <dgm:spPr/>
      <dgm:t>
        <a:bodyPr/>
        <a:lstStyle/>
        <a:p>
          <a:endParaRPr lang="en-US"/>
        </a:p>
      </dgm:t>
    </dgm:pt>
    <dgm:pt modelId="{37B0FF25-54E4-8D42-B57E-FE2645A5C748}" type="pres">
      <dgm:prSet presAssocID="{17014B57-36D8-4541-AB77-015C6608C913}" presName="hierChild4" presStyleCnt="0"/>
      <dgm:spPr/>
    </dgm:pt>
    <dgm:pt modelId="{A982613F-A813-DC43-B921-9DDCDBF5E5E9}" type="pres">
      <dgm:prSet presAssocID="{17014B57-36D8-4541-AB77-015C6608C913}" presName="hierChild5" presStyleCnt="0"/>
      <dgm:spPr/>
    </dgm:pt>
    <dgm:pt modelId="{BF483AD9-71D4-484E-842A-75FCE5C099F7}" type="pres">
      <dgm:prSet presAssocID="{49C0A122-CDA4-0D4F-A6C7-E1E435709A5B}" presName="hierChild5" presStyleCnt="0"/>
      <dgm:spPr/>
    </dgm:pt>
    <dgm:pt modelId="{9AD98E18-BD8E-464F-9253-7154FF9D69A2}" type="pres">
      <dgm:prSet presAssocID="{DFB64F0F-63F7-014E-9043-4D143376286E}" presName="Name37" presStyleLbl="parChTrans1D2" presStyleIdx="2" presStyleCnt="3"/>
      <dgm:spPr/>
      <dgm:t>
        <a:bodyPr/>
        <a:lstStyle/>
        <a:p>
          <a:endParaRPr lang="en-US"/>
        </a:p>
      </dgm:t>
    </dgm:pt>
    <dgm:pt modelId="{1DAFA0A2-D89C-1740-A594-1FE94ADA67D7}" type="pres">
      <dgm:prSet presAssocID="{57687AB2-AB47-B041-AAB3-6666756B9B36}" presName="hierRoot2" presStyleCnt="0">
        <dgm:presLayoutVars>
          <dgm:hierBranch val="init"/>
        </dgm:presLayoutVars>
      </dgm:prSet>
      <dgm:spPr/>
    </dgm:pt>
    <dgm:pt modelId="{75939E55-19E3-8A4D-8D4D-00DF61109A97}" type="pres">
      <dgm:prSet presAssocID="{57687AB2-AB47-B041-AAB3-6666756B9B36}" presName="rootComposite" presStyleCnt="0"/>
      <dgm:spPr/>
    </dgm:pt>
    <dgm:pt modelId="{23D4BD30-BFDB-8946-AA9A-8FF118D052EA}" type="pres">
      <dgm:prSet presAssocID="{57687AB2-AB47-B041-AAB3-6666756B9B36}" presName="rootText" presStyleLbl="node1" presStyleIdx="4" presStyleCnt="6">
        <dgm:presLayoutVars>
          <dgm:chMax/>
          <dgm:chPref val="3"/>
        </dgm:presLayoutVars>
      </dgm:prSet>
      <dgm:spPr>
        <a:prstGeom prst="roundRect">
          <a:avLst/>
        </a:prstGeom>
      </dgm:spPr>
      <dgm:t>
        <a:bodyPr/>
        <a:lstStyle/>
        <a:p>
          <a:endParaRPr lang="en-US"/>
        </a:p>
      </dgm:t>
    </dgm:pt>
    <dgm:pt modelId="{0FCDAF92-E2D6-734C-B497-2E5CB2DE7161}" type="pres">
      <dgm:prSet presAssocID="{57687AB2-AB47-B041-AAB3-6666756B9B36}" presName="titleText2" presStyleLbl="fgAcc1" presStyleIdx="4" presStyleCnt="6" custLinFactY="-280839" custLinFactNeighborX="-47144" custLinFactNeighborY="-300000">
        <dgm:presLayoutVars>
          <dgm:chMax val="0"/>
          <dgm:chPref val="0"/>
        </dgm:presLayoutVars>
      </dgm:prSet>
      <dgm:spPr/>
      <dgm:t>
        <a:bodyPr/>
        <a:lstStyle/>
        <a:p>
          <a:endParaRPr lang="en-US"/>
        </a:p>
      </dgm:t>
    </dgm:pt>
    <dgm:pt modelId="{6A04A63D-A6E1-8347-9143-75079B33CA93}" type="pres">
      <dgm:prSet presAssocID="{57687AB2-AB47-B041-AAB3-6666756B9B36}" presName="rootConnector" presStyleLbl="node2" presStyleIdx="0" presStyleCnt="0"/>
      <dgm:spPr/>
      <dgm:t>
        <a:bodyPr/>
        <a:lstStyle/>
        <a:p>
          <a:endParaRPr lang="en-US"/>
        </a:p>
      </dgm:t>
    </dgm:pt>
    <dgm:pt modelId="{0282C89C-F456-5041-B016-B876986A3E17}" type="pres">
      <dgm:prSet presAssocID="{57687AB2-AB47-B041-AAB3-6666756B9B36}" presName="hierChild4" presStyleCnt="0"/>
      <dgm:spPr/>
    </dgm:pt>
    <dgm:pt modelId="{C6E5EAF5-7A1B-9140-A0B0-FB8F9F81B14C}" type="pres">
      <dgm:prSet presAssocID="{280808B4-C92A-1943-82A1-9EF9656AA3B3}" presName="Name37" presStyleLbl="parChTrans1D3" presStyleIdx="2" presStyleCnt="3"/>
      <dgm:spPr/>
      <dgm:t>
        <a:bodyPr/>
        <a:lstStyle/>
        <a:p>
          <a:endParaRPr lang="en-US"/>
        </a:p>
      </dgm:t>
    </dgm:pt>
    <dgm:pt modelId="{334C37DD-0579-AE42-BD35-55D77133B7CF}" type="pres">
      <dgm:prSet presAssocID="{D5B65C89-0644-6F48-8290-181E7CA57771}" presName="hierRoot2" presStyleCnt="0">
        <dgm:presLayoutVars>
          <dgm:hierBranch val="init"/>
        </dgm:presLayoutVars>
      </dgm:prSet>
      <dgm:spPr/>
    </dgm:pt>
    <dgm:pt modelId="{9C61B334-6912-874C-89B8-44BC98FEADC6}" type="pres">
      <dgm:prSet presAssocID="{D5B65C89-0644-6F48-8290-181E7CA57771}" presName="rootComposite" presStyleCnt="0"/>
      <dgm:spPr/>
    </dgm:pt>
    <dgm:pt modelId="{345442C2-02CD-5D4F-AEC1-BD115C012481}" type="pres">
      <dgm:prSet presAssocID="{D5B65C89-0644-6F48-8290-181E7CA57771}" presName="rootText" presStyleLbl="node1" presStyleIdx="5" presStyleCnt="6">
        <dgm:presLayoutVars>
          <dgm:chMax/>
          <dgm:chPref val="3"/>
        </dgm:presLayoutVars>
      </dgm:prSet>
      <dgm:spPr>
        <a:prstGeom prst="roundRect">
          <a:avLst/>
        </a:prstGeom>
      </dgm:spPr>
      <dgm:t>
        <a:bodyPr/>
        <a:lstStyle/>
        <a:p>
          <a:endParaRPr lang="en-US"/>
        </a:p>
      </dgm:t>
    </dgm:pt>
    <dgm:pt modelId="{C9D36FC5-5B22-A847-918A-6327619DC090}" type="pres">
      <dgm:prSet presAssocID="{D5B65C89-0644-6F48-8290-181E7CA57771}" presName="titleText2" presStyleLbl="fgAcc1" presStyleIdx="5" presStyleCnt="6" custLinFactY="-461007" custLinFactNeighborX="-47144" custLinFactNeighborY="-500000">
        <dgm:presLayoutVars>
          <dgm:chMax val="0"/>
          <dgm:chPref val="0"/>
        </dgm:presLayoutVars>
      </dgm:prSet>
      <dgm:spPr/>
      <dgm:t>
        <a:bodyPr/>
        <a:lstStyle/>
        <a:p>
          <a:endParaRPr lang="en-US"/>
        </a:p>
      </dgm:t>
    </dgm:pt>
    <dgm:pt modelId="{362728C8-A58C-1B43-98F6-F6AF49F07DF5}" type="pres">
      <dgm:prSet presAssocID="{D5B65C89-0644-6F48-8290-181E7CA57771}" presName="rootConnector" presStyleLbl="node3" presStyleIdx="0" presStyleCnt="0"/>
      <dgm:spPr/>
      <dgm:t>
        <a:bodyPr/>
        <a:lstStyle/>
        <a:p>
          <a:endParaRPr lang="en-US"/>
        </a:p>
      </dgm:t>
    </dgm:pt>
    <dgm:pt modelId="{CDC3060E-9E94-F942-9BF6-CDC6759971E9}" type="pres">
      <dgm:prSet presAssocID="{D5B65C89-0644-6F48-8290-181E7CA57771}" presName="hierChild4" presStyleCnt="0"/>
      <dgm:spPr/>
    </dgm:pt>
    <dgm:pt modelId="{7E0F2F5B-E799-0748-BFAC-189ED41565F4}" type="pres">
      <dgm:prSet presAssocID="{D5B65C89-0644-6F48-8290-181E7CA57771}" presName="hierChild5" presStyleCnt="0"/>
      <dgm:spPr/>
    </dgm:pt>
    <dgm:pt modelId="{6447610F-A287-E64A-98E1-6DC6E07D535E}" type="pres">
      <dgm:prSet presAssocID="{57687AB2-AB47-B041-AAB3-6666756B9B36}" presName="hierChild5" presStyleCnt="0"/>
      <dgm:spPr/>
    </dgm:pt>
    <dgm:pt modelId="{0E69E40A-7F6A-1942-8678-D961836280DB}" type="pres">
      <dgm:prSet presAssocID="{A7A1F984-001B-E340-8F0F-14B5920E0377}" presName="hierChild3" presStyleCnt="0"/>
      <dgm:spPr/>
    </dgm:pt>
  </dgm:ptLst>
  <dgm:cxnLst>
    <dgm:cxn modelId="{74E04D17-0AA8-4949-B7E0-A433A258FEF7}" type="presOf" srcId="{59207E0F-3EB8-5148-ACB3-D35D4D7850E4}" destId="{C9D36FC5-5B22-A847-918A-6327619DC090}" srcOrd="0" destOrd="0" presId="urn:microsoft.com/office/officeart/2008/layout/NameandTitleOrganizationalChart"/>
    <dgm:cxn modelId="{FBA0A2A2-1CA9-4864-BF2B-BEC3855CF07F}" type="presOf" srcId="{7C43B5AB-0803-9A4C-89D0-07614A74C1BB}" destId="{0FCDAF92-E2D6-734C-B497-2E5CB2DE7161}" srcOrd="0" destOrd="0" presId="urn:microsoft.com/office/officeart/2008/layout/NameandTitleOrganizationalChart"/>
    <dgm:cxn modelId="{35095C56-4D2D-46EA-A93D-FA37A7F3E2AE}" type="presOf" srcId="{F2CA4207-2667-AE41-83E7-3EA6B8E3B934}" destId="{8394F183-4148-2C40-9ABE-1DF3863B3619}" srcOrd="0" destOrd="0" presId="urn:microsoft.com/office/officeart/2008/layout/NameandTitleOrganizationalChart"/>
    <dgm:cxn modelId="{7FE9D42F-F84D-4005-9E02-C0D473A59734}" type="presOf" srcId="{280808B4-C92A-1943-82A1-9EF9656AA3B3}" destId="{C6E5EAF5-7A1B-9140-A0B0-FB8F9F81B14C}" srcOrd="0" destOrd="0" presId="urn:microsoft.com/office/officeart/2008/layout/NameandTitleOrganizationalChart"/>
    <dgm:cxn modelId="{245599DA-DEB8-4E46-9C67-EF48CF0A5E16}" type="presOf" srcId="{17014B57-36D8-4541-AB77-015C6608C913}" destId="{9ECE2B2D-354A-A64A-B293-C41758E9B513}" srcOrd="1" destOrd="0" presId="urn:microsoft.com/office/officeart/2008/layout/NameandTitleOrganizationalChart"/>
    <dgm:cxn modelId="{14EE4D79-2E2B-4654-87BD-34E4B47B04DE}" type="presOf" srcId="{DF5A51FA-642F-784C-85C5-E59ACDCA919B}" destId="{3403F5FA-4CE7-CA4D-B625-BE76ABCCD359}" srcOrd="0" destOrd="0" presId="urn:microsoft.com/office/officeart/2008/layout/NameandTitleOrganizationalChart"/>
    <dgm:cxn modelId="{55C613AC-7027-4A9C-9B35-00CF8C85D9D3}" type="presOf" srcId="{D5B65C89-0644-6F48-8290-181E7CA57771}" destId="{362728C8-A58C-1B43-98F6-F6AF49F07DF5}" srcOrd="1" destOrd="0" presId="urn:microsoft.com/office/officeart/2008/layout/NameandTitleOrganizationalChart"/>
    <dgm:cxn modelId="{D488FD4D-9C5C-447F-AEA3-130322D78996}" type="presOf" srcId="{8FA8BC91-6DFE-DF41-AC2F-4BEECD2C547A}" destId="{464D07D5-F89F-5746-B41E-80798E6C402C}" srcOrd="0" destOrd="0" presId="urn:microsoft.com/office/officeart/2008/layout/NameandTitleOrganizationalChart"/>
    <dgm:cxn modelId="{7B5ADD88-F6E2-464F-A452-D8E829156E48}" srcId="{DF5A51FA-642F-784C-85C5-E59ACDCA919B}" destId="{A7A1F984-001B-E340-8F0F-14B5920E0377}" srcOrd="0" destOrd="0" parTransId="{3506B93F-69DB-DE4E-8677-38F252AC3FEB}" sibTransId="{F2CA4207-2667-AE41-83E7-3EA6B8E3B934}"/>
    <dgm:cxn modelId="{0B1B8675-5286-6240-9512-35BDCDDEF2FA}" srcId="{A7A1F984-001B-E340-8F0F-14B5920E0377}" destId="{A44B5C93-6F75-5F48-8BF1-C8E0B89F3484}" srcOrd="0" destOrd="0" parTransId="{ADD7387E-81DE-5B46-81E0-0704069E0C29}" sibTransId="{7EBF2C0F-39C3-3945-A1DB-1A890D803726}"/>
    <dgm:cxn modelId="{5B9E2544-0F19-40B1-85AB-79193B330FAB}" type="presOf" srcId="{A7A1F984-001B-E340-8F0F-14B5920E0377}" destId="{29087A8C-4319-5F4F-AD7F-287533BDF631}" srcOrd="0" destOrd="0" presId="urn:microsoft.com/office/officeart/2008/layout/NameandTitleOrganizationalChart"/>
    <dgm:cxn modelId="{249EFE74-01D6-DF48-86B0-6A1A1C29454E}" srcId="{57687AB2-AB47-B041-AAB3-6666756B9B36}" destId="{D5B65C89-0644-6F48-8290-181E7CA57771}" srcOrd="0" destOrd="0" parTransId="{280808B4-C92A-1943-82A1-9EF9656AA3B3}" sibTransId="{59207E0F-3EB8-5148-ACB3-D35D4D7850E4}"/>
    <dgm:cxn modelId="{BB4BF70A-83A7-43D7-B062-DBC1BEF60DC1}" type="presOf" srcId="{ADD7387E-81DE-5B46-81E0-0704069E0C29}" destId="{2980C7CD-0BD4-CF4C-B8E1-2C80D3C56D6D}" srcOrd="0" destOrd="0" presId="urn:microsoft.com/office/officeart/2008/layout/NameandTitleOrganizationalChart"/>
    <dgm:cxn modelId="{24C7E99E-23D3-484A-90DA-DF133A11AC59}" type="presOf" srcId="{20F9772A-9656-0A4B-960B-37438945335F}" destId="{93249045-32AC-B34A-A086-368A0BBD82E6}" srcOrd="0" destOrd="0" presId="urn:microsoft.com/office/officeart/2008/layout/NameandTitleOrganizationalChart"/>
    <dgm:cxn modelId="{EB786204-80A5-4359-9081-63883843C2D4}" type="presOf" srcId="{D2535BE3-34F0-FE4D-A776-29F826072E0A}" destId="{5FB5FF22-80E7-A544-95CB-EA82E3371B61}" srcOrd="1" destOrd="0" presId="urn:microsoft.com/office/officeart/2008/layout/NameandTitleOrganizationalChart"/>
    <dgm:cxn modelId="{4BB57DAF-3C57-4909-860E-F27B3A2B13DE}" type="presOf" srcId="{DFB64F0F-63F7-014E-9043-4D143376286E}" destId="{9AD98E18-BD8E-464F-9253-7154FF9D69A2}" srcOrd="0" destOrd="0" presId="urn:microsoft.com/office/officeart/2008/layout/NameandTitleOrganizationalChart"/>
    <dgm:cxn modelId="{C4A42DA9-7A75-4190-9A30-1A64F9157224}" type="presOf" srcId="{A7A1F984-001B-E340-8F0F-14B5920E0377}" destId="{DFE6FD10-3A81-0941-9BC6-FF1067553C5F}" srcOrd="1" destOrd="0" presId="urn:microsoft.com/office/officeart/2008/layout/NameandTitleOrganizationalChart"/>
    <dgm:cxn modelId="{F27CD729-D6B2-43F1-B874-3E06BE12269E}" type="presOf" srcId="{D5B65C89-0644-6F48-8290-181E7CA57771}" destId="{345442C2-02CD-5D4F-AEC1-BD115C012481}" srcOrd="0" destOrd="0" presId="urn:microsoft.com/office/officeart/2008/layout/NameandTitleOrganizationalChart"/>
    <dgm:cxn modelId="{09504131-E1DE-9F4B-8974-103201335F86}" srcId="{A7A1F984-001B-E340-8F0F-14B5920E0377}" destId="{57687AB2-AB47-B041-AAB3-6666756B9B36}" srcOrd="2" destOrd="0" parTransId="{DFB64F0F-63F7-014E-9043-4D143376286E}" sibTransId="{7C43B5AB-0803-9A4C-89D0-07614A74C1BB}"/>
    <dgm:cxn modelId="{F6BEFAD0-7D72-4A9F-B26F-03D1D0E4793D}" type="presOf" srcId="{7F583769-9729-4F41-B619-623D24856489}" destId="{B4FB8779-F39F-BE4D-94E5-7E2A3D873652}" srcOrd="0" destOrd="0" presId="urn:microsoft.com/office/officeart/2008/layout/NameandTitleOrganizationalChart"/>
    <dgm:cxn modelId="{F6E61F34-6C8F-47B3-B29A-01D12395DC12}" type="presOf" srcId="{7EBF2C0F-39C3-3945-A1DB-1A890D803726}" destId="{1AD91D43-83E4-0E44-ACA3-BC683AAB8BCB}" srcOrd="0" destOrd="0" presId="urn:microsoft.com/office/officeart/2008/layout/NameandTitleOrganizationalChart"/>
    <dgm:cxn modelId="{5574C77B-5E45-49C8-98DE-F320D907AE3B}" type="presOf" srcId="{A44B5C93-6F75-5F48-8BF1-C8E0B89F3484}" destId="{21A60BE1-4002-4F40-B492-31C66B4E99F9}" srcOrd="0" destOrd="0" presId="urn:microsoft.com/office/officeart/2008/layout/NameandTitleOrganizationalChart"/>
    <dgm:cxn modelId="{3D40270A-A21E-4EC0-AEDA-EA44C8F10A4B}" type="presOf" srcId="{9C51DECA-9977-8F41-8A63-FC0921036CD6}" destId="{38BD960B-23AA-AA47-975A-F65977B0DAC3}" srcOrd="0" destOrd="0" presId="urn:microsoft.com/office/officeart/2008/layout/NameandTitleOrganizationalChart"/>
    <dgm:cxn modelId="{0DCF370F-CC52-4897-ACAE-379DD817B734}" type="presOf" srcId="{A44B5C93-6F75-5F48-8BF1-C8E0B89F3484}" destId="{4DF18817-CBE6-A14F-BB23-12EC93271AFE}" srcOrd="1" destOrd="0" presId="urn:microsoft.com/office/officeart/2008/layout/NameandTitleOrganizationalChart"/>
    <dgm:cxn modelId="{E4781167-1375-4966-93F3-9E3ED3DC8A0C}" type="presOf" srcId="{17014B57-36D8-4541-AB77-015C6608C913}" destId="{6E68434C-1E78-4043-B1A0-4409BD6308CC}" srcOrd="0" destOrd="0" presId="urn:microsoft.com/office/officeart/2008/layout/NameandTitleOrganizationalChart"/>
    <dgm:cxn modelId="{76E7CF4A-8ECE-4A1B-8BEB-30E06B9E7934}" type="presOf" srcId="{57687AB2-AB47-B041-AAB3-6666756B9B36}" destId="{6A04A63D-A6E1-8347-9143-75079B33CA93}" srcOrd="1" destOrd="0" presId="urn:microsoft.com/office/officeart/2008/layout/NameandTitleOrganizationalChart"/>
    <dgm:cxn modelId="{FE12B036-4112-4268-A897-D41123160EB7}" type="presOf" srcId="{57687AB2-AB47-B041-AAB3-6666756B9B36}" destId="{23D4BD30-BFDB-8946-AA9A-8FF118D052EA}" srcOrd="0" destOrd="0" presId="urn:microsoft.com/office/officeart/2008/layout/NameandTitleOrganizationalChart"/>
    <dgm:cxn modelId="{74560596-E5F0-4F61-B71E-503F8D6B6993}" type="presOf" srcId="{49C0A122-CDA4-0D4F-A6C7-E1E435709A5B}" destId="{83FDCEA9-7B81-A048-A034-355E4EFCEF66}" srcOrd="0" destOrd="0" presId="urn:microsoft.com/office/officeart/2008/layout/NameandTitleOrganizationalChart"/>
    <dgm:cxn modelId="{EC1ECC7C-DE94-4E93-A895-123ABC9C9EC8}" type="presOf" srcId="{272902AC-34B2-CE4C-8B58-A43CD1E4CF84}" destId="{BAFD6E1C-AD1F-944D-BD56-715331A904FF}" srcOrd="0" destOrd="0" presId="urn:microsoft.com/office/officeart/2008/layout/NameandTitleOrganizationalChart"/>
    <dgm:cxn modelId="{8872D77D-B56D-439C-BAB2-24C28022BFA5}" type="presOf" srcId="{CC2A8E81-E143-1147-9A8F-03ED2187D068}" destId="{245077EC-1F2A-A448-9D44-DF69AF08BDB1}" srcOrd="0" destOrd="0" presId="urn:microsoft.com/office/officeart/2008/layout/NameandTitleOrganizationalChart"/>
    <dgm:cxn modelId="{B83FB17C-0FA8-7940-BFFF-9229D0AD13F0}" srcId="{A44B5C93-6F75-5F48-8BF1-C8E0B89F3484}" destId="{D2535BE3-34F0-FE4D-A776-29F826072E0A}" srcOrd="0" destOrd="0" parTransId="{CC2A8E81-E143-1147-9A8F-03ED2187D068}" sibTransId="{272902AC-34B2-CE4C-8B58-A43CD1E4CF84}"/>
    <dgm:cxn modelId="{AAAB92AC-95A0-4B9A-83A5-15F943BF74B2}" type="presOf" srcId="{D2535BE3-34F0-FE4D-A776-29F826072E0A}" destId="{5C173368-18A1-BE4E-8413-24C26B90168F}" srcOrd="0" destOrd="0" presId="urn:microsoft.com/office/officeart/2008/layout/NameandTitleOrganizationalChart"/>
    <dgm:cxn modelId="{31486941-613C-4E07-BAE2-AB1832396E65}" type="presOf" srcId="{49C0A122-CDA4-0D4F-A6C7-E1E435709A5B}" destId="{357BAF62-13B6-524F-8216-D1648B4B24CF}" srcOrd="1" destOrd="0" presId="urn:microsoft.com/office/officeart/2008/layout/NameandTitleOrganizationalChart"/>
    <dgm:cxn modelId="{CA790F84-AFAF-1847-98B8-65E0E5517184}" srcId="{49C0A122-CDA4-0D4F-A6C7-E1E435709A5B}" destId="{17014B57-36D8-4541-AB77-015C6608C913}" srcOrd="0" destOrd="0" parTransId="{9C51DECA-9977-8F41-8A63-FC0921036CD6}" sibTransId="{7F583769-9729-4F41-B619-623D24856489}"/>
    <dgm:cxn modelId="{0FED41E4-E2CF-5544-B082-E19CF6D56AB2}" srcId="{A7A1F984-001B-E340-8F0F-14B5920E0377}" destId="{49C0A122-CDA4-0D4F-A6C7-E1E435709A5B}" srcOrd="1" destOrd="0" parTransId="{8FA8BC91-6DFE-DF41-AC2F-4BEECD2C547A}" sibTransId="{20F9772A-9656-0A4B-960B-37438945335F}"/>
    <dgm:cxn modelId="{1EBA7F9A-5791-4A2C-B4D6-FE4071A0FD39}" type="presParOf" srcId="{3403F5FA-4CE7-CA4D-B625-BE76ABCCD359}" destId="{7AB67748-7923-0542-BEEA-4854677BEABA}" srcOrd="0" destOrd="0" presId="urn:microsoft.com/office/officeart/2008/layout/NameandTitleOrganizationalChart"/>
    <dgm:cxn modelId="{173B713B-DFEB-4089-89C5-CA2999B7100B}" type="presParOf" srcId="{7AB67748-7923-0542-BEEA-4854677BEABA}" destId="{ECB9413B-A33A-004C-89DE-08C1045CE433}" srcOrd="0" destOrd="0" presId="urn:microsoft.com/office/officeart/2008/layout/NameandTitleOrganizationalChart"/>
    <dgm:cxn modelId="{C54E58EE-C60F-40AE-B040-AF751A24257E}" type="presParOf" srcId="{ECB9413B-A33A-004C-89DE-08C1045CE433}" destId="{29087A8C-4319-5F4F-AD7F-287533BDF631}" srcOrd="0" destOrd="0" presId="urn:microsoft.com/office/officeart/2008/layout/NameandTitleOrganizationalChart"/>
    <dgm:cxn modelId="{D85025A6-DA46-4871-95B6-F0FE0B0C1643}" type="presParOf" srcId="{ECB9413B-A33A-004C-89DE-08C1045CE433}" destId="{8394F183-4148-2C40-9ABE-1DF3863B3619}" srcOrd="1" destOrd="0" presId="urn:microsoft.com/office/officeart/2008/layout/NameandTitleOrganizationalChart"/>
    <dgm:cxn modelId="{784FC69E-A38F-4993-895E-2EE13E5F632B}" type="presParOf" srcId="{ECB9413B-A33A-004C-89DE-08C1045CE433}" destId="{DFE6FD10-3A81-0941-9BC6-FF1067553C5F}" srcOrd="2" destOrd="0" presId="urn:microsoft.com/office/officeart/2008/layout/NameandTitleOrganizationalChart"/>
    <dgm:cxn modelId="{D443708F-BBC1-4C3D-A126-2CF36E978FE3}" type="presParOf" srcId="{7AB67748-7923-0542-BEEA-4854677BEABA}" destId="{6FBC74A0-0268-A245-9A11-2676A5429EA6}" srcOrd="1" destOrd="0" presId="urn:microsoft.com/office/officeart/2008/layout/NameandTitleOrganizationalChart"/>
    <dgm:cxn modelId="{6DAFF026-237F-49A7-A667-F899A0AA663F}" type="presParOf" srcId="{6FBC74A0-0268-A245-9A11-2676A5429EA6}" destId="{2980C7CD-0BD4-CF4C-B8E1-2C80D3C56D6D}" srcOrd="0" destOrd="0" presId="urn:microsoft.com/office/officeart/2008/layout/NameandTitleOrganizationalChart"/>
    <dgm:cxn modelId="{7763F1F7-F47D-4158-A0FA-83FD63B3ADF3}" type="presParOf" srcId="{6FBC74A0-0268-A245-9A11-2676A5429EA6}" destId="{E1F9C9C1-A37F-C44F-B544-300F110EA709}" srcOrd="1" destOrd="0" presId="urn:microsoft.com/office/officeart/2008/layout/NameandTitleOrganizationalChart"/>
    <dgm:cxn modelId="{6EEB43D9-C578-4C14-8C09-0D27B374B08F}" type="presParOf" srcId="{E1F9C9C1-A37F-C44F-B544-300F110EA709}" destId="{658165AD-4F5D-F04E-BE39-6A9D49CAA4F9}" srcOrd="0" destOrd="0" presId="urn:microsoft.com/office/officeart/2008/layout/NameandTitleOrganizationalChart"/>
    <dgm:cxn modelId="{03197420-8F10-497F-A2EF-7AF351F88434}" type="presParOf" srcId="{658165AD-4F5D-F04E-BE39-6A9D49CAA4F9}" destId="{21A60BE1-4002-4F40-B492-31C66B4E99F9}" srcOrd="0" destOrd="0" presId="urn:microsoft.com/office/officeart/2008/layout/NameandTitleOrganizationalChart"/>
    <dgm:cxn modelId="{83648981-652A-4EB3-924F-6FBFDAF8B03E}" type="presParOf" srcId="{658165AD-4F5D-F04E-BE39-6A9D49CAA4F9}" destId="{1AD91D43-83E4-0E44-ACA3-BC683AAB8BCB}" srcOrd="1" destOrd="0" presId="urn:microsoft.com/office/officeart/2008/layout/NameandTitleOrganizationalChart"/>
    <dgm:cxn modelId="{436CA75A-D305-40B4-8F60-980F435BA536}" type="presParOf" srcId="{658165AD-4F5D-F04E-BE39-6A9D49CAA4F9}" destId="{4DF18817-CBE6-A14F-BB23-12EC93271AFE}" srcOrd="2" destOrd="0" presId="urn:microsoft.com/office/officeart/2008/layout/NameandTitleOrganizationalChart"/>
    <dgm:cxn modelId="{4B72E0DD-A602-4D07-B178-D575312B08D9}" type="presParOf" srcId="{E1F9C9C1-A37F-C44F-B544-300F110EA709}" destId="{19235944-EBB0-1B48-A0A4-15FDCB2C442E}" srcOrd="1" destOrd="0" presId="urn:microsoft.com/office/officeart/2008/layout/NameandTitleOrganizationalChart"/>
    <dgm:cxn modelId="{0B512FA3-4427-4C2D-A44A-BD0F3418BDDB}" type="presParOf" srcId="{19235944-EBB0-1B48-A0A4-15FDCB2C442E}" destId="{245077EC-1F2A-A448-9D44-DF69AF08BDB1}" srcOrd="0" destOrd="0" presId="urn:microsoft.com/office/officeart/2008/layout/NameandTitleOrganizationalChart"/>
    <dgm:cxn modelId="{2C28825E-A081-4C8E-A99E-370C49D7036A}" type="presParOf" srcId="{19235944-EBB0-1B48-A0A4-15FDCB2C442E}" destId="{86E9B36D-F6FE-1B4C-966C-0933B660B093}" srcOrd="1" destOrd="0" presId="urn:microsoft.com/office/officeart/2008/layout/NameandTitleOrganizationalChart"/>
    <dgm:cxn modelId="{919C9F84-55EC-4A18-A8B8-373EA725F11E}" type="presParOf" srcId="{86E9B36D-F6FE-1B4C-966C-0933B660B093}" destId="{850E1527-E1E4-DE49-A05F-7C705ACF91CF}" srcOrd="0" destOrd="0" presId="urn:microsoft.com/office/officeart/2008/layout/NameandTitleOrganizationalChart"/>
    <dgm:cxn modelId="{607BD81D-9659-4DAC-BFE2-48125B208EDB}" type="presParOf" srcId="{850E1527-E1E4-DE49-A05F-7C705ACF91CF}" destId="{5C173368-18A1-BE4E-8413-24C26B90168F}" srcOrd="0" destOrd="0" presId="urn:microsoft.com/office/officeart/2008/layout/NameandTitleOrganizationalChart"/>
    <dgm:cxn modelId="{BB35852E-1F1B-40FC-A1DC-ED5F914D9C92}" type="presParOf" srcId="{850E1527-E1E4-DE49-A05F-7C705ACF91CF}" destId="{BAFD6E1C-AD1F-944D-BD56-715331A904FF}" srcOrd="1" destOrd="0" presId="urn:microsoft.com/office/officeart/2008/layout/NameandTitleOrganizationalChart"/>
    <dgm:cxn modelId="{1EB9F3A0-73EB-412B-9B79-7B397152C734}" type="presParOf" srcId="{850E1527-E1E4-DE49-A05F-7C705ACF91CF}" destId="{5FB5FF22-80E7-A544-95CB-EA82E3371B61}" srcOrd="2" destOrd="0" presId="urn:microsoft.com/office/officeart/2008/layout/NameandTitleOrganizationalChart"/>
    <dgm:cxn modelId="{511C8211-69BD-4272-B3B6-8F92C7A61319}" type="presParOf" srcId="{86E9B36D-F6FE-1B4C-966C-0933B660B093}" destId="{EE793014-30CB-4E4D-B917-8FA0CCE3E48F}" srcOrd="1" destOrd="0" presId="urn:microsoft.com/office/officeart/2008/layout/NameandTitleOrganizationalChart"/>
    <dgm:cxn modelId="{D2AD4AD9-8061-41D0-A9C8-AE1C8A1FB8D2}" type="presParOf" srcId="{86E9B36D-F6FE-1B4C-966C-0933B660B093}" destId="{E71737CD-26AB-E141-95CB-CBE140C647FE}" srcOrd="2" destOrd="0" presId="urn:microsoft.com/office/officeart/2008/layout/NameandTitleOrganizationalChart"/>
    <dgm:cxn modelId="{FE06D323-B779-4951-A50E-A634689FB9B9}" type="presParOf" srcId="{E1F9C9C1-A37F-C44F-B544-300F110EA709}" destId="{BAA67B47-B8BC-3B40-B77A-6CF4EB8468C1}" srcOrd="2" destOrd="0" presId="urn:microsoft.com/office/officeart/2008/layout/NameandTitleOrganizationalChart"/>
    <dgm:cxn modelId="{F2CFF980-70EE-4288-90FA-70B85FE0CFEC}" type="presParOf" srcId="{6FBC74A0-0268-A245-9A11-2676A5429EA6}" destId="{464D07D5-F89F-5746-B41E-80798E6C402C}" srcOrd="2" destOrd="0" presId="urn:microsoft.com/office/officeart/2008/layout/NameandTitleOrganizationalChart"/>
    <dgm:cxn modelId="{CBF65DCF-F4C0-46A6-B042-4B6194C8226A}" type="presParOf" srcId="{6FBC74A0-0268-A245-9A11-2676A5429EA6}" destId="{ACEF35CE-7908-1445-A717-A4B031444AE2}" srcOrd="3" destOrd="0" presId="urn:microsoft.com/office/officeart/2008/layout/NameandTitleOrganizationalChart"/>
    <dgm:cxn modelId="{65B833CB-00AB-41E5-88DA-5F33CB02E3C4}" type="presParOf" srcId="{ACEF35CE-7908-1445-A717-A4B031444AE2}" destId="{0E0168B8-6CAF-2D4B-A189-1A455AA83DF9}" srcOrd="0" destOrd="0" presId="urn:microsoft.com/office/officeart/2008/layout/NameandTitleOrganizationalChart"/>
    <dgm:cxn modelId="{C5A0E2E6-1EC8-4762-B2F5-DD2FBF454D90}" type="presParOf" srcId="{0E0168B8-6CAF-2D4B-A189-1A455AA83DF9}" destId="{83FDCEA9-7B81-A048-A034-355E4EFCEF66}" srcOrd="0" destOrd="0" presId="urn:microsoft.com/office/officeart/2008/layout/NameandTitleOrganizationalChart"/>
    <dgm:cxn modelId="{668E0753-FD99-42EF-8DEE-6DA3AFECF423}" type="presParOf" srcId="{0E0168B8-6CAF-2D4B-A189-1A455AA83DF9}" destId="{93249045-32AC-B34A-A086-368A0BBD82E6}" srcOrd="1" destOrd="0" presId="urn:microsoft.com/office/officeart/2008/layout/NameandTitleOrganizationalChart"/>
    <dgm:cxn modelId="{9EB16B0E-A73E-4E2F-8341-C7FEF543D923}" type="presParOf" srcId="{0E0168B8-6CAF-2D4B-A189-1A455AA83DF9}" destId="{357BAF62-13B6-524F-8216-D1648B4B24CF}" srcOrd="2" destOrd="0" presId="urn:microsoft.com/office/officeart/2008/layout/NameandTitleOrganizationalChart"/>
    <dgm:cxn modelId="{80DA7D16-B992-40A2-AF2F-BEAED2B0041A}" type="presParOf" srcId="{ACEF35CE-7908-1445-A717-A4B031444AE2}" destId="{41FB0C3E-BB9D-7048-978C-372D5E76CD62}" srcOrd="1" destOrd="0" presId="urn:microsoft.com/office/officeart/2008/layout/NameandTitleOrganizationalChart"/>
    <dgm:cxn modelId="{C35FE0A8-F321-4488-A08F-26C4632DC94E}" type="presParOf" srcId="{41FB0C3E-BB9D-7048-978C-372D5E76CD62}" destId="{38BD960B-23AA-AA47-975A-F65977B0DAC3}" srcOrd="0" destOrd="0" presId="urn:microsoft.com/office/officeart/2008/layout/NameandTitleOrganizationalChart"/>
    <dgm:cxn modelId="{1C5FC6F4-8F29-4B58-A535-B0E21E2E2242}" type="presParOf" srcId="{41FB0C3E-BB9D-7048-978C-372D5E76CD62}" destId="{F129944E-3591-8041-B87C-C1E5894D653E}" srcOrd="1" destOrd="0" presId="urn:microsoft.com/office/officeart/2008/layout/NameandTitleOrganizationalChart"/>
    <dgm:cxn modelId="{23533DDE-CB32-4BC0-8A59-0A5CB90F5542}" type="presParOf" srcId="{F129944E-3591-8041-B87C-C1E5894D653E}" destId="{9F4E8169-CC2C-4C40-83DB-35C99343963E}" srcOrd="0" destOrd="0" presId="urn:microsoft.com/office/officeart/2008/layout/NameandTitleOrganizationalChart"/>
    <dgm:cxn modelId="{462DD1A3-DE2A-4DE7-A78E-02093FBE9DF7}" type="presParOf" srcId="{9F4E8169-CC2C-4C40-83DB-35C99343963E}" destId="{6E68434C-1E78-4043-B1A0-4409BD6308CC}" srcOrd="0" destOrd="0" presId="urn:microsoft.com/office/officeart/2008/layout/NameandTitleOrganizationalChart"/>
    <dgm:cxn modelId="{7B05AB13-93F6-4F4E-A908-8F1E741C4815}" type="presParOf" srcId="{9F4E8169-CC2C-4C40-83DB-35C99343963E}" destId="{B4FB8779-F39F-BE4D-94E5-7E2A3D873652}" srcOrd="1" destOrd="0" presId="urn:microsoft.com/office/officeart/2008/layout/NameandTitleOrganizationalChart"/>
    <dgm:cxn modelId="{FA0FBFF3-1D7E-4069-A629-118EB19740A3}" type="presParOf" srcId="{9F4E8169-CC2C-4C40-83DB-35C99343963E}" destId="{9ECE2B2D-354A-A64A-B293-C41758E9B513}" srcOrd="2" destOrd="0" presId="urn:microsoft.com/office/officeart/2008/layout/NameandTitleOrganizationalChart"/>
    <dgm:cxn modelId="{01DD4F4E-AB9D-41AF-BC19-7996FB6334CD}" type="presParOf" srcId="{F129944E-3591-8041-B87C-C1E5894D653E}" destId="{37B0FF25-54E4-8D42-B57E-FE2645A5C748}" srcOrd="1" destOrd="0" presId="urn:microsoft.com/office/officeart/2008/layout/NameandTitleOrganizationalChart"/>
    <dgm:cxn modelId="{184B3A87-4122-4E09-889D-3F9241BFEA4A}" type="presParOf" srcId="{F129944E-3591-8041-B87C-C1E5894D653E}" destId="{A982613F-A813-DC43-B921-9DDCDBF5E5E9}" srcOrd="2" destOrd="0" presId="urn:microsoft.com/office/officeart/2008/layout/NameandTitleOrganizationalChart"/>
    <dgm:cxn modelId="{D438CDCF-DECE-4A87-8614-1EAA1ED05C2B}" type="presParOf" srcId="{ACEF35CE-7908-1445-A717-A4B031444AE2}" destId="{BF483AD9-71D4-484E-842A-75FCE5C099F7}" srcOrd="2" destOrd="0" presId="urn:microsoft.com/office/officeart/2008/layout/NameandTitleOrganizationalChart"/>
    <dgm:cxn modelId="{7D7618AB-6795-4888-B060-D04BA9C6FD18}" type="presParOf" srcId="{6FBC74A0-0268-A245-9A11-2676A5429EA6}" destId="{9AD98E18-BD8E-464F-9253-7154FF9D69A2}" srcOrd="4" destOrd="0" presId="urn:microsoft.com/office/officeart/2008/layout/NameandTitleOrganizationalChart"/>
    <dgm:cxn modelId="{9B2DD14B-49E6-4955-89E1-9F873C603250}" type="presParOf" srcId="{6FBC74A0-0268-A245-9A11-2676A5429EA6}" destId="{1DAFA0A2-D89C-1740-A594-1FE94ADA67D7}" srcOrd="5" destOrd="0" presId="urn:microsoft.com/office/officeart/2008/layout/NameandTitleOrganizationalChart"/>
    <dgm:cxn modelId="{950B9588-289A-4EDE-AF24-77C64959B766}" type="presParOf" srcId="{1DAFA0A2-D89C-1740-A594-1FE94ADA67D7}" destId="{75939E55-19E3-8A4D-8D4D-00DF61109A97}" srcOrd="0" destOrd="0" presId="urn:microsoft.com/office/officeart/2008/layout/NameandTitleOrganizationalChart"/>
    <dgm:cxn modelId="{23B2D0D5-C18F-4FD5-B83A-499609DFC09D}" type="presParOf" srcId="{75939E55-19E3-8A4D-8D4D-00DF61109A97}" destId="{23D4BD30-BFDB-8946-AA9A-8FF118D052EA}" srcOrd="0" destOrd="0" presId="urn:microsoft.com/office/officeart/2008/layout/NameandTitleOrganizationalChart"/>
    <dgm:cxn modelId="{CB3BB58B-8975-4A0B-971E-95407FF1B2C8}" type="presParOf" srcId="{75939E55-19E3-8A4D-8D4D-00DF61109A97}" destId="{0FCDAF92-E2D6-734C-B497-2E5CB2DE7161}" srcOrd="1" destOrd="0" presId="urn:microsoft.com/office/officeart/2008/layout/NameandTitleOrganizationalChart"/>
    <dgm:cxn modelId="{9F67E3D4-BA4B-42D0-B38E-117581B1DFC1}" type="presParOf" srcId="{75939E55-19E3-8A4D-8D4D-00DF61109A97}" destId="{6A04A63D-A6E1-8347-9143-75079B33CA93}" srcOrd="2" destOrd="0" presId="urn:microsoft.com/office/officeart/2008/layout/NameandTitleOrganizationalChart"/>
    <dgm:cxn modelId="{09D9DDC9-4499-4DFE-85B3-374EA203264C}" type="presParOf" srcId="{1DAFA0A2-D89C-1740-A594-1FE94ADA67D7}" destId="{0282C89C-F456-5041-B016-B876986A3E17}" srcOrd="1" destOrd="0" presId="urn:microsoft.com/office/officeart/2008/layout/NameandTitleOrganizationalChart"/>
    <dgm:cxn modelId="{AFB67CA7-1C39-48CF-AF62-0A5D93BF4FD0}" type="presParOf" srcId="{0282C89C-F456-5041-B016-B876986A3E17}" destId="{C6E5EAF5-7A1B-9140-A0B0-FB8F9F81B14C}" srcOrd="0" destOrd="0" presId="urn:microsoft.com/office/officeart/2008/layout/NameandTitleOrganizationalChart"/>
    <dgm:cxn modelId="{620B488A-E040-4845-AE08-B4DAE568A271}" type="presParOf" srcId="{0282C89C-F456-5041-B016-B876986A3E17}" destId="{334C37DD-0579-AE42-BD35-55D77133B7CF}" srcOrd="1" destOrd="0" presId="urn:microsoft.com/office/officeart/2008/layout/NameandTitleOrganizationalChart"/>
    <dgm:cxn modelId="{5B48BCDA-A9F0-4939-AE93-18CC711F0197}" type="presParOf" srcId="{334C37DD-0579-AE42-BD35-55D77133B7CF}" destId="{9C61B334-6912-874C-89B8-44BC98FEADC6}" srcOrd="0" destOrd="0" presId="urn:microsoft.com/office/officeart/2008/layout/NameandTitleOrganizationalChart"/>
    <dgm:cxn modelId="{EEC6942E-8C78-4CC8-800B-E5556E166892}" type="presParOf" srcId="{9C61B334-6912-874C-89B8-44BC98FEADC6}" destId="{345442C2-02CD-5D4F-AEC1-BD115C012481}" srcOrd="0" destOrd="0" presId="urn:microsoft.com/office/officeart/2008/layout/NameandTitleOrganizationalChart"/>
    <dgm:cxn modelId="{0648A989-8784-4C66-B576-CDB5E1374266}" type="presParOf" srcId="{9C61B334-6912-874C-89B8-44BC98FEADC6}" destId="{C9D36FC5-5B22-A847-918A-6327619DC090}" srcOrd="1" destOrd="0" presId="urn:microsoft.com/office/officeart/2008/layout/NameandTitleOrganizationalChart"/>
    <dgm:cxn modelId="{9ECEDF21-6C41-4CD7-A3B5-C5D31BC442E9}" type="presParOf" srcId="{9C61B334-6912-874C-89B8-44BC98FEADC6}" destId="{362728C8-A58C-1B43-98F6-F6AF49F07DF5}" srcOrd="2" destOrd="0" presId="urn:microsoft.com/office/officeart/2008/layout/NameandTitleOrganizationalChart"/>
    <dgm:cxn modelId="{B5F91B4A-D558-4512-B248-996CD2A2DEDB}" type="presParOf" srcId="{334C37DD-0579-AE42-BD35-55D77133B7CF}" destId="{CDC3060E-9E94-F942-9BF6-CDC6759971E9}" srcOrd="1" destOrd="0" presId="urn:microsoft.com/office/officeart/2008/layout/NameandTitleOrganizationalChart"/>
    <dgm:cxn modelId="{C6CE9049-B02F-4CB5-A0A4-96D230AF8420}" type="presParOf" srcId="{334C37DD-0579-AE42-BD35-55D77133B7CF}" destId="{7E0F2F5B-E799-0748-BFAC-189ED41565F4}" srcOrd="2" destOrd="0" presId="urn:microsoft.com/office/officeart/2008/layout/NameandTitleOrganizationalChart"/>
    <dgm:cxn modelId="{FC37A9D6-AD05-458C-BD5F-19CAD38FCF7C}" type="presParOf" srcId="{1DAFA0A2-D89C-1740-A594-1FE94ADA67D7}" destId="{6447610F-A287-E64A-98E1-6DC6E07D535E}" srcOrd="2" destOrd="0" presId="urn:microsoft.com/office/officeart/2008/layout/NameandTitleOrganizationalChart"/>
    <dgm:cxn modelId="{69A1404F-E88C-4226-87FE-7F320A9F7C30}" type="presParOf" srcId="{7AB67748-7923-0542-BEEA-4854677BEABA}" destId="{0E69E40A-7F6A-1942-8678-D961836280DB}" srcOrd="2" destOrd="0" presId="urn:microsoft.com/office/officeart/2008/layout/NameandTitleOrganizationalChart"/>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FF4E50-A727-3B4C-B3B3-084797D0C070}">
      <dsp:nvSpPr>
        <dsp:cNvPr id="0" name=""/>
        <dsp:cNvSpPr/>
      </dsp:nvSpPr>
      <dsp:spPr>
        <a:xfrm>
          <a:off x="4549389" y="1449455"/>
          <a:ext cx="137956" cy="1076063"/>
        </a:xfrm>
        <a:custGeom>
          <a:avLst/>
          <a:gdLst/>
          <a:ahLst/>
          <a:cxnLst/>
          <a:rect l="0" t="0" r="0" b="0"/>
          <a:pathLst>
            <a:path>
              <a:moveTo>
                <a:pt x="0" y="0"/>
              </a:moveTo>
              <a:lnTo>
                <a:pt x="0" y="1076063"/>
              </a:lnTo>
              <a:lnTo>
                <a:pt x="137956" y="10760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6BDE732-20AD-6644-9727-BA6A799F92CF}">
      <dsp:nvSpPr>
        <dsp:cNvPr id="0" name=""/>
        <dsp:cNvSpPr/>
      </dsp:nvSpPr>
      <dsp:spPr>
        <a:xfrm>
          <a:off x="4549389" y="1449455"/>
          <a:ext cx="137956" cy="423067"/>
        </a:xfrm>
        <a:custGeom>
          <a:avLst/>
          <a:gdLst/>
          <a:ahLst/>
          <a:cxnLst/>
          <a:rect l="0" t="0" r="0" b="0"/>
          <a:pathLst>
            <a:path>
              <a:moveTo>
                <a:pt x="0" y="0"/>
              </a:moveTo>
              <a:lnTo>
                <a:pt x="0" y="423067"/>
              </a:lnTo>
              <a:lnTo>
                <a:pt x="137956" y="4230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F036361-C93A-E64B-BF49-B101D868CFB5}">
      <dsp:nvSpPr>
        <dsp:cNvPr id="0" name=""/>
        <dsp:cNvSpPr/>
      </dsp:nvSpPr>
      <dsp:spPr>
        <a:xfrm>
          <a:off x="2691100" y="584783"/>
          <a:ext cx="2226173" cy="193139"/>
        </a:xfrm>
        <a:custGeom>
          <a:avLst/>
          <a:gdLst/>
          <a:ahLst/>
          <a:cxnLst/>
          <a:rect l="0" t="0" r="0" b="0"/>
          <a:pathLst>
            <a:path>
              <a:moveTo>
                <a:pt x="0" y="0"/>
              </a:moveTo>
              <a:lnTo>
                <a:pt x="0" y="96569"/>
              </a:lnTo>
              <a:lnTo>
                <a:pt x="2226173" y="96569"/>
              </a:lnTo>
              <a:lnTo>
                <a:pt x="2226173" y="19313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7D643CB-7E66-354F-8E13-940EA9C1B399}">
      <dsp:nvSpPr>
        <dsp:cNvPr id="0" name=""/>
        <dsp:cNvSpPr/>
      </dsp:nvSpPr>
      <dsp:spPr>
        <a:xfrm>
          <a:off x="3436537" y="1449451"/>
          <a:ext cx="137956" cy="1729059"/>
        </a:xfrm>
        <a:custGeom>
          <a:avLst/>
          <a:gdLst/>
          <a:ahLst/>
          <a:cxnLst/>
          <a:rect l="0" t="0" r="0" b="0"/>
          <a:pathLst>
            <a:path>
              <a:moveTo>
                <a:pt x="0" y="0"/>
              </a:moveTo>
              <a:lnTo>
                <a:pt x="0" y="1729059"/>
              </a:lnTo>
              <a:lnTo>
                <a:pt x="137956" y="17290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0D37A68-59CC-DC4D-984F-564021E0CFA2}">
      <dsp:nvSpPr>
        <dsp:cNvPr id="0" name=""/>
        <dsp:cNvSpPr/>
      </dsp:nvSpPr>
      <dsp:spPr>
        <a:xfrm>
          <a:off x="3436537" y="1449451"/>
          <a:ext cx="137956" cy="1076063"/>
        </a:xfrm>
        <a:custGeom>
          <a:avLst/>
          <a:gdLst/>
          <a:ahLst/>
          <a:cxnLst/>
          <a:rect l="0" t="0" r="0" b="0"/>
          <a:pathLst>
            <a:path>
              <a:moveTo>
                <a:pt x="0" y="0"/>
              </a:moveTo>
              <a:lnTo>
                <a:pt x="0" y="1076063"/>
              </a:lnTo>
              <a:lnTo>
                <a:pt x="137956" y="10760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205435-D05E-E841-80A8-2162CF5F65FD}">
      <dsp:nvSpPr>
        <dsp:cNvPr id="0" name=""/>
        <dsp:cNvSpPr/>
      </dsp:nvSpPr>
      <dsp:spPr>
        <a:xfrm>
          <a:off x="3436537" y="1449451"/>
          <a:ext cx="137956" cy="423067"/>
        </a:xfrm>
        <a:custGeom>
          <a:avLst/>
          <a:gdLst/>
          <a:ahLst/>
          <a:cxnLst/>
          <a:rect l="0" t="0" r="0" b="0"/>
          <a:pathLst>
            <a:path>
              <a:moveTo>
                <a:pt x="0" y="0"/>
              </a:moveTo>
              <a:lnTo>
                <a:pt x="0" y="423067"/>
              </a:lnTo>
              <a:lnTo>
                <a:pt x="137956" y="4230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0AFCA10-5968-6E4F-B321-FF813F5EA9E9}">
      <dsp:nvSpPr>
        <dsp:cNvPr id="0" name=""/>
        <dsp:cNvSpPr/>
      </dsp:nvSpPr>
      <dsp:spPr>
        <a:xfrm>
          <a:off x="2691100" y="584783"/>
          <a:ext cx="1113321" cy="193139"/>
        </a:xfrm>
        <a:custGeom>
          <a:avLst/>
          <a:gdLst/>
          <a:ahLst/>
          <a:cxnLst/>
          <a:rect l="0" t="0" r="0" b="0"/>
          <a:pathLst>
            <a:path>
              <a:moveTo>
                <a:pt x="0" y="0"/>
              </a:moveTo>
              <a:lnTo>
                <a:pt x="0" y="96569"/>
              </a:lnTo>
              <a:lnTo>
                <a:pt x="1113321" y="96569"/>
              </a:lnTo>
              <a:lnTo>
                <a:pt x="1113321" y="19313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C33584-C936-9940-B98D-29B7CF66D076}">
      <dsp:nvSpPr>
        <dsp:cNvPr id="0" name=""/>
        <dsp:cNvSpPr/>
      </dsp:nvSpPr>
      <dsp:spPr>
        <a:xfrm>
          <a:off x="2323685" y="1441187"/>
          <a:ext cx="137956" cy="2382055"/>
        </a:xfrm>
        <a:custGeom>
          <a:avLst/>
          <a:gdLst/>
          <a:ahLst/>
          <a:cxnLst/>
          <a:rect l="0" t="0" r="0" b="0"/>
          <a:pathLst>
            <a:path>
              <a:moveTo>
                <a:pt x="0" y="0"/>
              </a:moveTo>
              <a:lnTo>
                <a:pt x="0" y="2382055"/>
              </a:lnTo>
              <a:lnTo>
                <a:pt x="137956" y="238205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1C695B-9205-6F43-8482-3DEBA60C6502}">
      <dsp:nvSpPr>
        <dsp:cNvPr id="0" name=""/>
        <dsp:cNvSpPr/>
      </dsp:nvSpPr>
      <dsp:spPr>
        <a:xfrm>
          <a:off x="2323685" y="1441187"/>
          <a:ext cx="137956" cy="1729059"/>
        </a:xfrm>
        <a:custGeom>
          <a:avLst/>
          <a:gdLst/>
          <a:ahLst/>
          <a:cxnLst/>
          <a:rect l="0" t="0" r="0" b="0"/>
          <a:pathLst>
            <a:path>
              <a:moveTo>
                <a:pt x="0" y="0"/>
              </a:moveTo>
              <a:lnTo>
                <a:pt x="0" y="1729059"/>
              </a:lnTo>
              <a:lnTo>
                <a:pt x="137956" y="17290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70CF52-969D-D14A-B014-979ABC5AD37E}">
      <dsp:nvSpPr>
        <dsp:cNvPr id="0" name=""/>
        <dsp:cNvSpPr/>
      </dsp:nvSpPr>
      <dsp:spPr>
        <a:xfrm>
          <a:off x="2323685" y="1441187"/>
          <a:ext cx="137956" cy="1076063"/>
        </a:xfrm>
        <a:custGeom>
          <a:avLst/>
          <a:gdLst/>
          <a:ahLst/>
          <a:cxnLst/>
          <a:rect l="0" t="0" r="0" b="0"/>
          <a:pathLst>
            <a:path>
              <a:moveTo>
                <a:pt x="0" y="0"/>
              </a:moveTo>
              <a:lnTo>
                <a:pt x="0" y="1076063"/>
              </a:lnTo>
              <a:lnTo>
                <a:pt x="137956" y="10760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D34121-6BB3-854C-ADCE-78C576637A13}">
      <dsp:nvSpPr>
        <dsp:cNvPr id="0" name=""/>
        <dsp:cNvSpPr/>
      </dsp:nvSpPr>
      <dsp:spPr>
        <a:xfrm>
          <a:off x="2323685" y="1441187"/>
          <a:ext cx="137956" cy="423067"/>
        </a:xfrm>
        <a:custGeom>
          <a:avLst/>
          <a:gdLst/>
          <a:ahLst/>
          <a:cxnLst/>
          <a:rect l="0" t="0" r="0" b="0"/>
          <a:pathLst>
            <a:path>
              <a:moveTo>
                <a:pt x="0" y="0"/>
              </a:moveTo>
              <a:lnTo>
                <a:pt x="0" y="423067"/>
              </a:lnTo>
              <a:lnTo>
                <a:pt x="137956" y="4230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A32DD7B-0721-2643-A422-CEA76BD293BF}">
      <dsp:nvSpPr>
        <dsp:cNvPr id="0" name=""/>
        <dsp:cNvSpPr/>
      </dsp:nvSpPr>
      <dsp:spPr>
        <a:xfrm>
          <a:off x="2645380" y="584783"/>
          <a:ext cx="91440" cy="193139"/>
        </a:xfrm>
        <a:custGeom>
          <a:avLst/>
          <a:gdLst/>
          <a:ahLst/>
          <a:cxnLst/>
          <a:rect l="0" t="0" r="0" b="0"/>
          <a:pathLst>
            <a:path>
              <a:moveTo>
                <a:pt x="45720" y="0"/>
              </a:moveTo>
              <a:lnTo>
                <a:pt x="45720" y="96569"/>
              </a:lnTo>
              <a:lnTo>
                <a:pt x="46189" y="96569"/>
              </a:lnTo>
              <a:lnTo>
                <a:pt x="46189" y="19313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E7E2A5-5966-9143-9D2C-4580B5E72441}">
      <dsp:nvSpPr>
        <dsp:cNvPr id="0" name=""/>
        <dsp:cNvSpPr/>
      </dsp:nvSpPr>
      <dsp:spPr>
        <a:xfrm>
          <a:off x="1210832" y="1435007"/>
          <a:ext cx="137956" cy="2382055"/>
        </a:xfrm>
        <a:custGeom>
          <a:avLst/>
          <a:gdLst/>
          <a:ahLst/>
          <a:cxnLst/>
          <a:rect l="0" t="0" r="0" b="0"/>
          <a:pathLst>
            <a:path>
              <a:moveTo>
                <a:pt x="0" y="0"/>
              </a:moveTo>
              <a:lnTo>
                <a:pt x="0" y="2382055"/>
              </a:lnTo>
              <a:lnTo>
                <a:pt x="137956" y="238205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73F0712-86C2-A249-AFFD-93A8BACF42A6}">
      <dsp:nvSpPr>
        <dsp:cNvPr id="0" name=""/>
        <dsp:cNvSpPr/>
      </dsp:nvSpPr>
      <dsp:spPr>
        <a:xfrm>
          <a:off x="1210832" y="1435007"/>
          <a:ext cx="137956" cy="1729059"/>
        </a:xfrm>
        <a:custGeom>
          <a:avLst/>
          <a:gdLst/>
          <a:ahLst/>
          <a:cxnLst/>
          <a:rect l="0" t="0" r="0" b="0"/>
          <a:pathLst>
            <a:path>
              <a:moveTo>
                <a:pt x="0" y="0"/>
              </a:moveTo>
              <a:lnTo>
                <a:pt x="0" y="1729059"/>
              </a:lnTo>
              <a:lnTo>
                <a:pt x="137956" y="17290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C74CB8B-BC2C-CC46-BB58-04FE5821103A}">
      <dsp:nvSpPr>
        <dsp:cNvPr id="0" name=""/>
        <dsp:cNvSpPr/>
      </dsp:nvSpPr>
      <dsp:spPr>
        <a:xfrm>
          <a:off x="1210832" y="1435007"/>
          <a:ext cx="137956" cy="1076063"/>
        </a:xfrm>
        <a:custGeom>
          <a:avLst/>
          <a:gdLst/>
          <a:ahLst/>
          <a:cxnLst/>
          <a:rect l="0" t="0" r="0" b="0"/>
          <a:pathLst>
            <a:path>
              <a:moveTo>
                <a:pt x="0" y="0"/>
              </a:moveTo>
              <a:lnTo>
                <a:pt x="0" y="1076063"/>
              </a:lnTo>
              <a:lnTo>
                <a:pt x="137956" y="10760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3C5C35-84E7-5943-A282-C418DA555A60}">
      <dsp:nvSpPr>
        <dsp:cNvPr id="0" name=""/>
        <dsp:cNvSpPr/>
      </dsp:nvSpPr>
      <dsp:spPr>
        <a:xfrm>
          <a:off x="1210832" y="1435007"/>
          <a:ext cx="137956" cy="423067"/>
        </a:xfrm>
        <a:custGeom>
          <a:avLst/>
          <a:gdLst/>
          <a:ahLst/>
          <a:cxnLst/>
          <a:rect l="0" t="0" r="0" b="0"/>
          <a:pathLst>
            <a:path>
              <a:moveTo>
                <a:pt x="0" y="0"/>
              </a:moveTo>
              <a:lnTo>
                <a:pt x="0" y="423067"/>
              </a:lnTo>
              <a:lnTo>
                <a:pt x="137956" y="4230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3EBD67F-F47D-9F4D-912A-77C399C2C6B4}">
      <dsp:nvSpPr>
        <dsp:cNvPr id="0" name=""/>
        <dsp:cNvSpPr/>
      </dsp:nvSpPr>
      <dsp:spPr>
        <a:xfrm>
          <a:off x="1578717" y="584783"/>
          <a:ext cx="1112383" cy="193139"/>
        </a:xfrm>
        <a:custGeom>
          <a:avLst/>
          <a:gdLst/>
          <a:ahLst/>
          <a:cxnLst/>
          <a:rect l="0" t="0" r="0" b="0"/>
          <a:pathLst>
            <a:path>
              <a:moveTo>
                <a:pt x="1112383" y="0"/>
              </a:moveTo>
              <a:lnTo>
                <a:pt x="1112383" y="96569"/>
              </a:lnTo>
              <a:lnTo>
                <a:pt x="0" y="96569"/>
              </a:lnTo>
              <a:lnTo>
                <a:pt x="0" y="19313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F22F996-0543-234A-94B8-73B7A91089DD}">
      <dsp:nvSpPr>
        <dsp:cNvPr id="0" name=""/>
        <dsp:cNvSpPr/>
      </dsp:nvSpPr>
      <dsp:spPr>
        <a:xfrm>
          <a:off x="97136" y="1449451"/>
          <a:ext cx="138097" cy="3035051"/>
        </a:xfrm>
        <a:custGeom>
          <a:avLst/>
          <a:gdLst/>
          <a:ahLst/>
          <a:cxnLst/>
          <a:rect l="0" t="0" r="0" b="0"/>
          <a:pathLst>
            <a:path>
              <a:moveTo>
                <a:pt x="0" y="0"/>
              </a:moveTo>
              <a:lnTo>
                <a:pt x="0" y="3035051"/>
              </a:lnTo>
              <a:lnTo>
                <a:pt x="138097" y="303505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01F13B-9252-3E4B-97E9-535F88F86952}">
      <dsp:nvSpPr>
        <dsp:cNvPr id="0" name=""/>
        <dsp:cNvSpPr/>
      </dsp:nvSpPr>
      <dsp:spPr>
        <a:xfrm>
          <a:off x="97136" y="1449451"/>
          <a:ext cx="138097" cy="2382055"/>
        </a:xfrm>
        <a:custGeom>
          <a:avLst/>
          <a:gdLst/>
          <a:ahLst/>
          <a:cxnLst/>
          <a:rect l="0" t="0" r="0" b="0"/>
          <a:pathLst>
            <a:path>
              <a:moveTo>
                <a:pt x="0" y="0"/>
              </a:moveTo>
              <a:lnTo>
                <a:pt x="0" y="2382055"/>
              </a:lnTo>
              <a:lnTo>
                <a:pt x="138097" y="238205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534803-8044-5646-90D0-5429740BF926}">
      <dsp:nvSpPr>
        <dsp:cNvPr id="0" name=""/>
        <dsp:cNvSpPr/>
      </dsp:nvSpPr>
      <dsp:spPr>
        <a:xfrm>
          <a:off x="97136" y="1449451"/>
          <a:ext cx="138097" cy="1729059"/>
        </a:xfrm>
        <a:custGeom>
          <a:avLst/>
          <a:gdLst/>
          <a:ahLst/>
          <a:cxnLst/>
          <a:rect l="0" t="0" r="0" b="0"/>
          <a:pathLst>
            <a:path>
              <a:moveTo>
                <a:pt x="0" y="0"/>
              </a:moveTo>
              <a:lnTo>
                <a:pt x="0" y="1729059"/>
              </a:lnTo>
              <a:lnTo>
                <a:pt x="138097" y="17290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B9C3334-2FB2-684D-8A9F-50A0B608AF14}">
      <dsp:nvSpPr>
        <dsp:cNvPr id="0" name=""/>
        <dsp:cNvSpPr/>
      </dsp:nvSpPr>
      <dsp:spPr>
        <a:xfrm>
          <a:off x="97136" y="1449451"/>
          <a:ext cx="138097" cy="1076063"/>
        </a:xfrm>
        <a:custGeom>
          <a:avLst/>
          <a:gdLst/>
          <a:ahLst/>
          <a:cxnLst/>
          <a:rect l="0" t="0" r="0" b="0"/>
          <a:pathLst>
            <a:path>
              <a:moveTo>
                <a:pt x="0" y="0"/>
              </a:moveTo>
              <a:lnTo>
                <a:pt x="0" y="1076063"/>
              </a:lnTo>
              <a:lnTo>
                <a:pt x="138097" y="10760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A29E656-EE82-9C4A-91A0-6FD8A6C27C25}">
      <dsp:nvSpPr>
        <dsp:cNvPr id="0" name=""/>
        <dsp:cNvSpPr/>
      </dsp:nvSpPr>
      <dsp:spPr>
        <a:xfrm>
          <a:off x="97136" y="1449451"/>
          <a:ext cx="138097" cy="423067"/>
        </a:xfrm>
        <a:custGeom>
          <a:avLst/>
          <a:gdLst/>
          <a:ahLst/>
          <a:cxnLst/>
          <a:rect l="0" t="0" r="0" b="0"/>
          <a:pathLst>
            <a:path>
              <a:moveTo>
                <a:pt x="0" y="0"/>
              </a:moveTo>
              <a:lnTo>
                <a:pt x="0" y="423067"/>
              </a:lnTo>
              <a:lnTo>
                <a:pt x="138097" y="4230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AD0EE8-A1ED-C848-AD2D-A78F462D1733}">
      <dsp:nvSpPr>
        <dsp:cNvPr id="0" name=""/>
        <dsp:cNvSpPr/>
      </dsp:nvSpPr>
      <dsp:spPr>
        <a:xfrm>
          <a:off x="465396" y="584783"/>
          <a:ext cx="2225704" cy="193139"/>
        </a:xfrm>
        <a:custGeom>
          <a:avLst/>
          <a:gdLst/>
          <a:ahLst/>
          <a:cxnLst/>
          <a:rect l="0" t="0" r="0" b="0"/>
          <a:pathLst>
            <a:path>
              <a:moveTo>
                <a:pt x="2225704" y="0"/>
              </a:moveTo>
              <a:lnTo>
                <a:pt x="2225704" y="96569"/>
              </a:lnTo>
              <a:lnTo>
                <a:pt x="0" y="96569"/>
              </a:lnTo>
              <a:lnTo>
                <a:pt x="0" y="19313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553AD7-D289-2A4F-AEAD-E7C0C8A39A66}">
      <dsp:nvSpPr>
        <dsp:cNvPr id="0" name=""/>
        <dsp:cNvSpPr/>
      </dsp:nvSpPr>
      <dsp:spPr>
        <a:xfrm>
          <a:off x="1807510" y="19284"/>
          <a:ext cx="1767181" cy="565499"/>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kern="1200">
              <a:latin typeface="Arial"/>
              <a:cs typeface="Arial"/>
            </a:rPr>
            <a:t>Sistema de Inventarios</a:t>
          </a:r>
          <a:br>
            <a:rPr lang="en-US" sz="1000" b="1" kern="1200">
              <a:latin typeface="Arial"/>
              <a:cs typeface="Arial"/>
            </a:rPr>
          </a:br>
          <a:r>
            <a:rPr lang="en-US" sz="800" b="0" kern="1200">
              <a:latin typeface="Arial"/>
              <a:cs typeface="Arial"/>
            </a:rPr>
            <a:t>480 Hrs.</a:t>
          </a:r>
        </a:p>
      </dsp:txBody>
      <dsp:txXfrm>
        <a:off x="1835115" y="46889"/>
        <a:ext cx="1711971" cy="510289"/>
      </dsp:txXfrm>
    </dsp:sp>
    <dsp:sp modelId="{C0193A46-8E82-3346-8030-57F4A55EEE21}">
      <dsp:nvSpPr>
        <dsp:cNvPr id="0" name=""/>
        <dsp:cNvSpPr/>
      </dsp:nvSpPr>
      <dsp:spPr>
        <a:xfrm>
          <a:off x="5071" y="777923"/>
          <a:ext cx="920650" cy="671528"/>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ES_tradnl" sz="800" b="1" kern="1200">
              <a:latin typeface="Arial"/>
              <a:cs typeface="Arial"/>
            </a:rPr>
            <a:t>Inicio y Planificación</a:t>
          </a:r>
          <a:br>
            <a:rPr lang="es-ES_tradnl" sz="800" b="1" kern="1200">
              <a:latin typeface="Arial"/>
              <a:cs typeface="Arial"/>
            </a:rPr>
          </a:br>
          <a:r>
            <a:rPr lang="es-ES_tradnl" sz="800" b="0" kern="1200">
              <a:latin typeface="Arial"/>
              <a:cs typeface="Arial"/>
            </a:rPr>
            <a:t>40 Hrs.</a:t>
          </a:r>
          <a:endParaRPr lang="en-US" sz="800" b="0" kern="1200">
            <a:latin typeface="Arial"/>
            <a:cs typeface="Arial"/>
          </a:endParaRPr>
        </a:p>
      </dsp:txBody>
      <dsp:txXfrm>
        <a:off x="37852" y="810704"/>
        <a:ext cx="855088" cy="605966"/>
      </dsp:txXfrm>
    </dsp:sp>
    <dsp:sp modelId="{CF9C9E64-915C-9A4E-B4EB-9F28C8107D96}">
      <dsp:nvSpPr>
        <dsp:cNvPr id="0" name=""/>
        <dsp:cNvSpPr/>
      </dsp:nvSpPr>
      <dsp:spPr>
        <a:xfrm>
          <a:off x="235234" y="1642590"/>
          <a:ext cx="919712" cy="459856"/>
        </a:xfrm>
        <a:prstGeom prst="roundRect">
          <a:avLst/>
        </a:prstGeom>
        <a:noFill/>
        <a:ln w="25400" cap="flat" cmpd="sng" algn="ctr">
          <a:solidFill>
            <a:schemeClr val="accent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solidFill>
                <a:schemeClr val="tx1"/>
              </a:solidFill>
              <a:latin typeface="Arial"/>
              <a:cs typeface="Arial"/>
            </a:rPr>
            <a:t>Junta Inicial con el Cliente</a:t>
          </a:r>
          <a:br>
            <a:rPr lang="en-US" sz="800" b="1" kern="1200">
              <a:solidFill>
                <a:schemeClr val="tx1"/>
              </a:solidFill>
              <a:latin typeface="Arial"/>
              <a:cs typeface="Arial"/>
            </a:rPr>
          </a:br>
          <a:r>
            <a:rPr lang="en-US" sz="800" kern="1200">
              <a:solidFill>
                <a:schemeClr val="tx1"/>
              </a:solidFill>
              <a:latin typeface="Arial"/>
              <a:cs typeface="Arial"/>
            </a:rPr>
            <a:t>8 Hrs.</a:t>
          </a:r>
        </a:p>
      </dsp:txBody>
      <dsp:txXfrm>
        <a:off x="257682" y="1665038"/>
        <a:ext cx="874816" cy="414960"/>
      </dsp:txXfrm>
    </dsp:sp>
    <dsp:sp modelId="{78196A02-AC70-9B4E-BA51-4DF888DB846C}">
      <dsp:nvSpPr>
        <dsp:cNvPr id="0" name=""/>
        <dsp:cNvSpPr/>
      </dsp:nvSpPr>
      <dsp:spPr>
        <a:xfrm>
          <a:off x="235234" y="2295586"/>
          <a:ext cx="919712" cy="459856"/>
        </a:xfrm>
        <a:prstGeom prst="roundRect">
          <a:avLst/>
        </a:prstGeom>
        <a:noFill/>
        <a:ln w="25400" cap="flat" cmpd="sng" algn="ctr">
          <a:solidFill>
            <a:schemeClr val="accent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solidFill>
                <a:srgbClr val="000000"/>
              </a:solidFill>
              <a:latin typeface="Arial"/>
              <a:cs typeface="Arial"/>
            </a:rPr>
            <a:t>Determinar Alcance</a:t>
          </a:r>
          <a:br>
            <a:rPr lang="en-US" sz="800" b="1" kern="1200">
              <a:solidFill>
                <a:srgbClr val="000000"/>
              </a:solidFill>
              <a:latin typeface="Arial"/>
              <a:cs typeface="Arial"/>
            </a:rPr>
          </a:br>
          <a:r>
            <a:rPr lang="en-US" sz="800" b="0" kern="1200">
              <a:solidFill>
                <a:srgbClr val="000000"/>
              </a:solidFill>
              <a:latin typeface="Arial"/>
              <a:cs typeface="Arial"/>
            </a:rPr>
            <a:t>8 Hrs.</a:t>
          </a:r>
        </a:p>
      </dsp:txBody>
      <dsp:txXfrm>
        <a:off x="257682" y="2318034"/>
        <a:ext cx="874816" cy="414960"/>
      </dsp:txXfrm>
    </dsp:sp>
    <dsp:sp modelId="{4830769C-AB72-3942-BDFB-596248C8F168}">
      <dsp:nvSpPr>
        <dsp:cNvPr id="0" name=""/>
        <dsp:cNvSpPr/>
      </dsp:nvSpPr>
      <dsp:spPr>
        <a:xfrm>
          <a:off x="235234" y="2948582"/>
          <a:ext cx="919712" cy="459856"/>
        </a:xfrm>
        <a:prstGeom prst="roundRect">
          <a:avLst/>
        </a:prstGeom>
        <a:noFill/>
        <a:ln w="25400" cap="flat" cmpd="sng" algn="ctr">
          <a:solidFill>
            <a:schemeClr val="accent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solidFill>
                <a:srgbClr val="000000"/>
              </a:solidFill>
              <a:latin typeface="Arial"/>
              <a:cs typeface="Arial"/>
            </a:rPr>
            <a:t>Determinar Recursos</a:t>
          </a:r>
          <a:br>
            <a:rPr lang="en-US" sz="800" b="1" kern="1200">
              <a:solidFill>
                <a:srgbClr val="000000"/>
              </a:solidFill>
              <a:latin typeface="Arial"/>
              <a:cs typeface="Arial"/>
            </a:rPr>
          </a:br>
          <a:r>
            <a:rPr lang="en-US" sz="800" b="0" kern="1200">
              <a:solidFill>
                <a:srgbClr val="000000"/>
              </a:solidFill>
              <a:latin typeface="Arial"/>
              <a:cs typeface="Arial"/>
            </a:rPr>
            <a:t>8 Hrs.</a:t>
          </a:r>
        </a:p>
      </dsp:txBody>
      <dsp:txXfrm>
        <a:off x="257682" y="2971030"/>
        <a:ext cx="874816" cy="414960"/>
      </dsp:txXfrm>
    </dsp:sp>
    <dsp:sp modelId="{9CEF9C96-52F1-374D-8AD4-565A31AF1036}">
      <dsp:nvSpPr>
        <dsp:cNvPr id="0" name=""/>
        <dsp:cNvSpPr/>
      </dsp:nvSpPr>
      <dsp:spPr>
        <a:xfrm>
          <a:off x="235234" y="3601578"/>
          <a:ext cx="919712" cy="459856"/>
        </a:xfrm>
        <a:prstGeom prst="roundRect">
          <a:avLst/>
        </a:prstGeom>
        <a:noFill/>
        <a:ln w="25400" cap="flat" cmpd="sng" algn="ctr">
          <a:solidFill>
            <a:schemeClr val="accent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solidFill>
                <a:srgbClr val="000000"/>
              </a:solidFill>
              <a:latin typeface="Arial"/>
              <a:cs typeface="Arial"/>
            </a:rPr>
            <a:t>Planear Actividades</a:t>
          </a:r>
          <a:br>
            <a:rPr lang="en-US" sz="800" b="1" kern="1200">
              <a:solidFill>
                <a:srgbClr val="000000"/>
              </a:solidFill>
              <a:latin typeface="Arial"/>
              <a:cs typeface="Arial"/>
            </a:rPr>
          </a:br>
          <a:r>
            <a:rPr lang="en-US" sz="800" b="0" kern="1200">
              <a:solidFill>
                <a:srgbClr val="000000"/>
              </a:solidFill>
              <a:latin typeface="Arial"/>
              <a:cs typeface="Arial"/>
            </a:rPr>
            <a:t>8 Hrs.</a:t>
          </a:r>
        </a:p>
      </dsp:txBody>
      <dsp:txXfrm>
        <a:off x="257682" y="3624026"/>
        <a:ext cx="874816" cy="414960"/>
      </dsp:txXfrm>
    </dsp:sp>
    <dsp:sp modelId="{1641A48B-4C44-9346-A047-3AB6C77E0F51}">
      <dsp:nvSpPr>
        <dsp:cNvPr id="0" name=""/>
        <dsp:cNvSpPr/>
      </dsp:nvSpPr>
      <dsp:spPr>
        <a:xfrm>
          <a:off x="235234" y="4254574"/>
          <a:ext cx="919712" cy="459856"/>
        </a:xfrm>
        <a:prstGeom prst="roundRect">
          <a:avLst/>
        </a:prstGeom>
        <a:noFill/>
        <a:ln w="25400" cap="flat" cmpd="sng" algn="ctr">
          <a:solidFill>
            <a:schemeClr val="accent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solidFill>
                <a:srgbClr val="000000"/>
              </a:solidFill>
              <a:latin typeface="Arial"/>
              <a:cs typeface="Arial"/>
            </a:rPr>
            <a:t>Documentacion Inicial</a:t>
          </a:r>
          <a:br>
            <a:rPr lang="en-US" sz="800" b="1" kern="1200">
              <a:solidFill>
                <a:srgbClr val="000000"/>
              </a:solidFill>
              <a:latin typeface="Arial"/>
              <a:cs typeface="Arial"/>
            </a:rPr>
          </a:br>
          <a:r>
            <a:rPr lang="en-US" sz="800" b="0" kern="1200">
              <a:solidFill>
                <a:srgbClr val="000000"/>
              </a:solidFill>
              <a:latin typeface="Arial"/>
              <a:cs typeface="Arial"/>
            </a:rPr>
            <a:t>8 Hrs.</a:t>
          </a:r>
        </a:p>
      </dsp:txBody>
      <dsp:txXfrm>
        <a:off x="257682" y="4277022"/>
        <a:ext cx="874816" cy="414960"/>
      </dsp:txXfrm>
    </dsp:sp>
    <dsp:sp modelId="{A9B0FE01-DC33-6441-9974-1520823066CA}">
      <dsp:nvSpPr>
        <dsp:cNvPr id="0" name=""/>
        <dsp:cNvSpPr/>
      </dsp:nvSpPr>
      <dsp:spPr>
        <a:xfrm>
          <a:off x="1118861" y="777923"/>
          <a:ext cx="919712" cy="657083"/>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MX" sz="800" b="1" kern="1200" baseline="0">
              <a:latin typeface="Arial"/>
              <a:cs typeface="Arial"/>
            </a:rPr>
            <a:t>Análisis de Requerimientos</a:t>
          </a:r>
          <a:br>
            <a:rPr lang="es-MX" sz="800" b="1" kern="1200" baseline="0">
              <a:latin typeface="Arial"/>
              <a:cs typeface="Arial"/>
            </a:rPr>
          </a:br>
          <a:r>
            <a:rPr lang="es-MX" sz="800" b="0" kern="1200">
              <a:latin typeface="Arial"/>
              <a:cs typeface="Arial"/>
            </a:rPr>
            <a:t>40 Hrs.</a:t>
          </a:r>
          <a:endParaRPr lang="en-US" sz="800" b="0" kern="1200">
            <a:latin typeface="Arial"/>
            <a:cs typeface="Arial"/>
          </a:endParaRPr>
        </a:p>
      </dsp:txBody>
      <dsp:txXfrm>
        <a:off x="1150937" y="809999"/>
        <a:ext cx="855560" cy="592931"/>
      </dsp:txXfrm>
    </dsp:sp>
    <dsp:sp modelId="{DAC6F214-E764-194E-A64D-A4AC86DEA660}">
      <dsp:nvSpPr>
        <dsp:cNvPr id="0" name=""/>
        <dsp:cNvSpPr/>
      </dsp:nvSpPr>
      <dsp:spPr>
        <a:xfrm>
          <a:off x="1348789" y="1628146"/>
          <a:ext cx="919712" cy="459856"/>
        </a:xfrm>
        <a:prstGeom prst="roundRect">
          <a:avLst/>
        </a:prstGeom>
        <a:noFill/>
        <a:ln w="25400" cap="flat" cmpd="sng" algn="ctr">
          <a:solidFill>
            <a:schemeClr val="accent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solidFill>
                <a:srgbClr val="000000"/>
              </a:solidFill>
              <a:latin typeface="Arial"/>
              <a:cs typeface="Arial"/>
            </a:rPr>
            <a:t>Requirimientos Funcionales</a:t>
          </a:r>
          <a:br>
            <a:rPr lang="en-US" sz="800" b="1" kern="1200">
              <a:solidFill>
                <a:srgbClr val="000000"/>
              </a:solidFill>
              <a:latin typeface="Arial"/>
              <a:cs typeface="Arial"/>
            </a:rPr>
          </a:br>
          <a:r>
            <a:rPr lang="en-US" sz="800" kern="1200">
              <a:solidFill>
                <a:srgbClr val="000000"/>
              </a:solidFill>
              <a:latin typeface="Arial"/>
              <a:cs typeface="Arial"/>
            </a:rPr>
            <a:t>16 Hrs.</a:t>
          </a:r>
        </a:p>
      </dsp:txBody>
      <dsp:txXfrm>
        <a:off x="1371237" y="1650594"/>
        <a:ext cx="874816" cy="414960"/>
      </dsp:txXfrm>
    </dsp:sp>
    <dsp:sp modelId="{2A1BA29D-4CD4-AF40-AD5B-494B2DE7BABC}">
      <dsp:nvSpPr>
        <dsp:cNvPr id="0" name=""/>
        <dsp:cNvSpPr/>
      </dsp:nvSpPr>
      <dsp:spPr>
        <a:xfrm>
          <a:off x="1348789" y="2281142"/>
          <a:ext cx="919712" cy="459856"/>
        </a:xfrm>
        <a:prstGeom prst="roundRect">
          <a:avLst/>
        </a:prstGeom>
        <a:solidFill>
          <a:srgbClr val="FFFFFF"/>
        </a:solidFill>
        <a:ln w="25400" cap="flat" cmpd="sng" algn="ctr">
          <a:solidFill>
            <a:srgbClr val="4F81BD"/>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solidFill>
                <a:srgbClr val="000000"/>
              </a:solidFill>
              <a:latin typeface="Arial"/>
              <a:cs typeface="Arial"/>
            </a:rPr>
            <a:t>Requiriemientos Tecnicos</a:t>
          </a:r>
          <a:br>
            <a:rPr lang="en-US" sz="800" b="1" kern="1200">
              <a:solidFill>
                <a:srgbClr val="000000"/>
              </a:solidFill>
              <a:latin typeface="Arial"/>
              <a:cs typeface="Arial"/>
            </a:rPr>
          </a:br>
          <a:r>
            <a:rPr lang="en-US" sz="800" kern="1200">
              <a:solidFill>
                <a:srgbClr val="000000"/>
              </a:solidFill>
              <a:latin typeface="Arial"/>
              <a:cs typeface="Arial"/>
            </a:rPr>
            <a:t>8 Hrs.</a:t>
          </a:r>
        </a:p>
      </dsp:txBody>
      <dsp:txXfrm>
        <a:off x="1371237" y="2303590"/>
        <a:ext cx="874816" cy="414960"/>
      </dsp:txXfrm>
    </dsp:sp>
    <dsp:sp modelId="{A480D8F4-932B-2843-817F-30B806AD29C2}">
      <dsp:nvSpPr>
        <dsp:cNvPr id="0" name=""/>
        <dsp:cNvSpPr/>
      </dsp:nvSpPr>
      <dsp:spPr>
        <a:xfrm>
          <a:off x="1348789" y="2934138"/>
          <a:ext cx="919712" cy="459856"/>
        </a:xfrm>
        <a:prstGeom prst="roundRect">
          <a:avLst/>
        </a:prstGeom>
        <a:solidFill>
          <a:srgbClr val="FFFFFF"/>
        </a:solidFill>
        <a:ln w="25400" cap="flat" cmpd="sng" algn="ctr">
          <a:solidFill>
            <a:srgbClr val="4F81BD"/>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solidFill>
                <a:srgbClr val="000000"/>
              </a:solidFill>
              <a:latin typeface="Arial"/>
              <a:cs typeface="Arial"/>
            </a:rPr>
            <a:t>Analizar Requisitos</a:t>
          </a:r>
          <a:br>
            <a:rPr lang="en-US" sz="800" b="1" kern="1200">
              <a:solidFill>
                <a:srgbClr val="000000"/>
              </a:solidFill>
              <a:latin typeface="Arial"/>
              <a:cs typeface="Arial"/>
            </a:rPr>
          </a:br>
          <a:r>
            <a:rPr lang="en-US" sz="800" kern="1200">
              <a:solidFill>
                <a:srgbClr val="000000"/>
              </a:solidFill>
              <a:latin typeface="Arial"/>
              <a:cs typeface="Arial"/>
            </a:rPr>
            <a:t>8 Hrs.</a:t>
          </a:r>
        </a:p>
      </dsp:txBody>
      <dsp:txXfrm>
        <a:off x="1371237" y="2956586"/>
        <a:ext cx="874816" cy="414960"/>
      </dsp:txXfrm>
    </dsp:sp>
    <dsp:sp modelId="{9A5C4827-0FAA-5B43-84E2-77EE5D46BD1D}">
      <dsp:nvSpPr>
        <dsp:cNvPr id="0" name=""/>
        <dsp:cNvSpPr/>
      </dsp:nvSpPr>
      <dsp:spPr>
        <a:xfrm>
          <a:off x="1348789" y="3587134"/>
          <a:ext cx="919712" cy="459856"/>
        </a:xfrm>
        <a:prstGeom prst="roundRect">
          <a:avLst/>
        </a:prstGeom>
        <a:solidFill>
          <a:srgbClr val="FFFFFF"/>
        </a:solidFill>
        <a:ln w="25400" cap="flat" cmpd="sng" algn="ctr">
          <a:solidFill>
            <a:srgbClr val="4F81BD"/>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solidFill>
                <a:srgbClr val="000000"/>
              </a:solidFill>
              <a:latin typeface="Arial"/>
              <a:cs typeface="Arial"/>
            </a:rPr>
            <a:t>Validar Requisitos</a:t>
          </a:r>
          <a:br>
            <a:rPr lang="en-US" sz="800" b="1" kern="1200">
              <a:solidFill>
                <a:srgbClr val="000000"/>
              </a:solidFill>
              <a:latin typeface="Arial"/>
              <a:cs typeface="Arial"/>
            </a:rPr>
          </a:br>
          <a:r>
            <a:rPr lang="en-US" sz="800" kern="1200">
              <a:solidFill>
                <a:srgbClr val="000000"/>
              </a:solidFill>
              <a:latin typeface="Arial"/>
              <a:cs typeface="Arial"/>
            </a:rPr>
            <a:t>8 Hrs.</a:t>
          </a:r>
        </a:p>
      </dsp:txBody>
      <dsp:txXfrm>
        <a:off x="1371237" y="3609582"/>
        <a:ext cx="874816" cy="414960"/>
      </dsp:txXfrm>
    </dsp:sp>
    <dsp:sp modelId="{25028FF4-C6C7-C141-A1CB-13A4527738D5}">
      <dsp:nvSpPr>
        <dsp:cNvPr id="0" name=""/>
        <dsp:cNvSpPr/>
      </dsp:nvSpPr>
      <dsp:spPr>
        <a:xfrm>
          <a:off x="2231713" y="777923"/>
          <a:ext cx="919712" cy="663264"/>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ES_tradnl" sz="800" b="1" kern="1200" baseline="0">
              <a:latin typeface="Arial"/>
              <a:cs typeface="Arial"/>
            </a:rPr>
            <a:t>Arquitectura y Diseño</a:t>
          </a:r>
          <a:br>
            <a:rPr lang="es-ES_tradnl" sz="800" b="1" kern="1200" baseline="0">
              <a:latin typeface="Arial"/>
              <a:cs typeface="Arial"/>
            </a:rPr>
          </a:br>
          <a:r>
            <a:rPr lang="es-ES_tradnl" sz="800" b="0" kern="1200">
              <a:latin typeface="Arial"/>
              <a:cs typeface="Arial"/>
            </a:rPr>
            <a:t>40 Hrs.</a:t>
          </a:r>
          <a:endParaRPr lang="en-US" sz="800" b="0" kern="1200">
            <a:latin typeface="Arial"/>
            <a:cs typeface="Arial"/>
          </a:endParaRPr>
        </a:p>
      </dsp:txBody>
      <dsp:txXfrm>
        <a:off x="2264091" y="810301"/>
        <a:ext cx="854956" cy="598508"/>
      </dsp:txXfrm>
    </dsp:sp>
    <dsp:sp modelId="{A77FD2D0-CF31-6F4F-B1D1-9401DD11468F}">
      <dsp:nvSpPr>
        <dsp:cNvPr id="0" name=""/>
        <dsp:cNvSpPr/>
      </dsp:nvSpPr>
      <dsp:spPr>
        <a:xfrm>
          <a:off x="2461641" y="1634327"/>
          <a:ext cx="919712" cy="459856"/>
        </a:xfrm>
        <a:prstGeom prst="roundRect">
          <a:avLst/>
        </a:prstGeom>
        <a:solidFill>
          <a:srgbClr val="FFFFFF"/>
        </a:solidFill>
        <a:ln w="25400" cap="flat" cmpd="sng" algn="ctr">
          <a:solidFill>
            <a:srgbClr val="4F81BD"/>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solidFill>
                <a:srgbClr val="000000"/>
              </a:solidFill>
              <a:latin typeface="Arial"/>
              <a:cs typeface="Arial"/>
            </a:rPr>
            <a:t>Elejir Plataforma</a:t>
          </a:r>
          <a:br>
            <a:rPr lang="en-US" sz="800" b="1" kern="1200">
              <a:solidFill>
                <a:srgbClr val="000000"/>
              </a:solidFill>
              <a:latin typeface="Arial"/>
              <a:cs typeface="Arial"/>
            </a:rPr>
          </a:br>
          <a:r>
            <a:rPr lang="en-US" sz="800" kern="1200">
              <a:solidFill>
                <a:srgbClr val="000000"/>
              </a:solidFill>
              <a:latin typeface="Arial"/>
              <a:cs typeface="Arial"/>
            </a:rPr>
            <a:t>10 Hrs.</a:t>
          </a:r>
        </a:p>
      </dsp:txBody>
      <dsp:txXfrm>
        <a:off x="2484089" y="1656775"/>
        <a:ext cx="874816" cy="414960"/>
      </dsp:txXfrm>
    </dsp:sp>
    <dsp:sp modelId="{5CE2E95D-7122-BB40-999E-5F12A978853A}">
      <dsp:nvSpPr>
        <dsp:cNvPr id="0" name=""/>
        <dsp:cNvSpPr/>
      </dsp:nvSpPr>
      <dsp:spPr>
        <a:xfrm>
          <a:off x="2461641" y="2287323"/>
          <a:ext cx="919712" cy="459856"/>
        </a:xfrm>
        <a:prstGeom prst="roundRect">
          <a:avLst/>
        </a:prstGeom>
        <a:solidFill>
          <a:srgbClr val="FFFFFF"/>
        </a:solidFill>
        <a:ln w="25400" cap="flat" cmpd="sng" algn="ctr">
          <a:solidFill>
            <a:srgbClr val="4F81BD"/>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solidFill>
                <a:srgbClr val="000000"/>
              </a:solidFill>
              <a:latin typeface="Arial"/>
              <a:cs typeface="Arial"/>
            </a:rPr>
            <a:t>Elejir Patron de Diseño</a:t>
          </a:r>
          <a:br>
            <a:rPr lang="en-US" sz="800" b="1" kern="1200">
              <a:solidFill>
                <a:srgbClr val="000000"/>
              </a:solidFill>
              <a:latin typeface="Arial"/>
              <a:cs typeface="Arial"/>
            </a:rPr>
          </a:br>
          <a:r>
            <a:rPr lang="en-US" sz="800" kern="1200">
              <a:solidFill>
                <a:srgbClr val="000000"/>
              </a:solidFill>
              <a:latin typeface="Arial"/>
              <a:cs typeface="Arial"/>
            </a:rPr>
            <a:t>10 Hrs.</a:t>
          </a:r>
        </a:p>
      </dsp:txBody>
      <dsp:txXfrm>
        <a:off x="2484089" y="2309771"/>
        <a:ext cx="874816" cy="414960"/>
      </dsp:txXfrm>
    </dsp:sp>
    <dsp:sp modelId="{9E21A023-57FF-2E4F-95F8-F606303149ED}">
      <dsp:nvSpPr>
        <dsp:cNvPr id="0" name=""/>
        <dsp:cNvSpPr/>
      </dsp:nvSpPr>
      <dsp:spPr>
        <a:xfrm>
          <a:off x="2461641" y="2940318"/>
          <a:ext cx="919712" cy="459856"/>
        </a:xfrm>
        <a:prstGeom prst="roundRect">
          <a:avLst/>
        </a:prstGeom>
        <a:solidFill>
          <a:srgbClr val="FFFFFF"/>
        </a:solidFill>
        <a:ln w="25400" cap="flat" cmpd="sng" algn="ctr">
          <a:solidFill>
            <a:srgbClr val="4F81BD"/>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solidFill>
                <a:srgbClr val="000000"/>
              </a:solidFill>
              <a:latin typeface="Arial"/>
              <a:cs typeface="Arial"/>
            </a:rPr>
            <a:t>Diseñar Comunicacion</a:t>
          </a:r>
          <a:r>
            <a:rPr lang="en-US" sz="800" kern="1200">
              <a:solidFill>
                <a:srgbClr val="000000"/>
              </a:solidFill>
              <a:latin typeface="Arial"/>
              <a:cs typeface="Arial"/>
            </a:rPr>
            <a:t/>
          </a:r>
          <a:br>
            <a:rPr lang="en-US" sz="800" kern="1200">
              <a:solidFill>
                <a:srgbClr val="000000"/>
              </a:solidFill>
              <a:latin typeface="Arial"/>
              <a:cs typeface="Arial"/>
            </a:rPr>
          </a:br>
          <a:r>
            <a:rPr lang="en-US" sz="800" kern="1200">
              <a:solidFill>
                <a:srgbClr val="000000"/>
              </a:solidFill>
              <a:latin typeface="Arial"/>
              <a:cs typeface="Arial"/>
            </a:rPr>
            <a:t>10 Hrs.</a:t>
          </a:r>
        </a:p>
      </dsp:txBody>
      <dsp:txXfrm>
        <a:off x="2484089" y="2962766"/>
        <a:ext cx="874816" cy="414960"/>
      </dsp:txXfrm>
    </dsp:sp>
    <dsp:sp modelId="{5C5FB750-72FD-C649-B69B-AAF5120E8039}">
      <dsp:nvSpPr>
        <dsp:cNvPr id="0" name=""/>
        <dsp:cNvSpPr/>
      </dsp:nvSpPr>
      <dsp:spPr>
        <a:xfrm>
          <a:off x="2461641" y="3593314"/>
          <a:ext cx="919712" cy="459856"/>
        </a:xfrm>
        <a:prstGeom prst="roundRect">
          <a:avLst/>
        </a:prstGeom>
        <a:solidFill>
          <a:srgbClr val="FFFFFF"/>
        </a:solidFill>
        <a:ln w="25400" cap="flat" cmpd="sng" algn="ctr">
          <a:solidFill>
            <a:srgbClr val="4F81BD"/>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solidFill>
                <a:srgbClr val="000000"/>
              </a:solidFill>
              <a:latin typeface="Arial"/>
              <a:cs typeface="Arial"/>
            </a:rPr>
            <a:t>Determinar Modulos</a:t>
          </a:r>
          <a:br>
            <a:rPr lang="en-US" sz="800" b="1" kern="1200">
              <a:solidFill>
                <a:srgbClr val="000000"/>
              </a:solidFill>
              <a:latin typeface="Arial"/>
              <a:cs typeface="Arial"/>
            </a:rPr>
          </a:br>
          <a:r>
            <a:rPr lang="en-US" sz="800" kern="1200">
              <a:solidFill>
                <a:srgbClr val="000000"/>
              </a:solidFill>
              <a:latin typeface="Arial"/>
              <a:cs typeface="Arial"/>
            </a:rPr>
            <a:t>10 Hrs.</a:t>
          </a:r>
        </a:p>
      </dsp:txBody>
      <dsp:txXfrm>
        <a:off x="2484089" y="3615762"/>
        <a:ext cx="874816" cy="414960"/>
      </dsp:txXfrm>
    </dsp:sp>
    <dsp:sp modelId="{CCC38612-101B-CE41-8E22-C828F1C101EB}">
      <dsp:nvSpPr>
        <dsp:cNvPr id="0" name=""/>
        <dsp:cNvSpPr/>
      </dsp:nvSpPr>
      <dsp:spPr>
        <a:xfrm>
          <a:off x="3344565" y="777923"/>
          <a:ext cx="919712" cy="671528"/>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latin typeface="Arial"/>
              <a:cs typeface="Arial"/>
            </a:rPr>
            <a:t>Desarrollo </a:t>
          </a:r>
          <a:br>
            <a:rPr lang="en-US" sz="800" b="1" kern="1200">
              <a:latin typeface="Arial"/>
              <a:cs typeface="Arial"/>
            </a:rPr>
          </a:br>
          <a:r>
            <a:rPr lang="en-US" sz="800" b="1" kern="1200">
              <a:latin typeface="Arial"/>
              <a:cs typeface="Arial"/>
            </a:rPr>
            <a:t>del Codigo</a:t>
          </a:r>
          <a:br>
            <a:rPr lang="en-US" sz="800" b="1" kern="1200">
              <a:latin typeface="Arial"/>
              <a:cs typeface="Arial"/>
            </a:rPr>
          </a:br>
          <a:r>
            <a:rPr lang="en-US" sz="800" b="0" kern="1200">
              <a:latin typeface="Arial"/>
              <a:cs typeface="Arial"/>
            </a:rPr>
            <a:t>320 Hrs.</a:t>
          </a:r>
        </a:p>
      </dsp:txBody>
      <dsp:txXfrm>
        <a:off x="3377346" y="810704"/>
        <a:ext cx="854150" cy="605966"/>
      </dsp:txXfrm>
    </dsp:sp>
    <dsp:sp modelId="{9126021A-CE4C-AB48-B86B-7E48FC1CAE4C}">
      <dsp:nvSpPr>
        <dsp:cNvPr id="0" name=""/>
        <dsp:cNvSpPr/>
      </dsp:nvSpPr>
      <dsp:spPr>
        <a:xfrm>
          <a:off x="3574493" y="1642590"/>
          <a:ext cx="919712" cy="459856"/>
        </a:xfrm>
        <a:prstGeom prst="roundRect">
          <a:avLst/>
        </a:prstGeom>
        <a:solidFill>
          <a:srgbClr val="FFFFFF"/>
        </a:solidFill>
        <a:ln w="25400" cap="flat" cmpd="sng" algn="ctr">
          <a:solidFill>
            <a:srgbClr val="4F81BD"/>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solidFill>
                <a:srgbClr val="000000"/>
              </a:solidFill>
              <a:latin typeface="Arial"/>
              <a:cs typeface="Arial"/>
            </a:rPr>
            <a:t>Base de Datos</a:t>
          </a:r>
          <a:r>
            <a:rPr lang="en-US" sz="800" kern="1200">
              <a:solidFill>
                <a:srgbClr val="000000"/>
              </a:solidFill>
              <a:latin typeface="Arial"/>
              <a:cs typeface="Arial"/>
            </a:rPr>
            <a:t/>
          </a:r>
          <a:br>
            <a:rPr lang="en-US" sz="800" kern="1200">
              <a:solidFill>
                <a:srgbClr val="000000"/>
              </a:solidFill>
              <a:latin typeface="Arial"/>
              <a:cs typeface="Arial"/>
            </a:rPr>
          </a:br>
          <a:r>
            <a:rPr lang="en-US" sz="800" kern="1200">
              <a:solidFill>
                <a:srgbClr val="000000"/>
              </a:solidFill>
              <a:latin typeface="Arial"/>
              <a:cs typeface="Arial"/>
            </a:rPr>
            <a:t>40 Hrs.</a:t>
          </a:r>
        </a:p>
      </dsp:txBody>
      <dsp:txXfrm>
        <a:off x="3596941" y="1665038"/>
        <a:ext cx="874816" cy="414960"/>
      </dsp:txXfrm>
    </dsp:sp>
    <dsp:sp modelId="{CE056075-3C33-B445-8C1E-2051191193A6}">
      <dsp:nvSpPr>
        <dsp:cNvPr id="0" name=""/>
        <dsp:cNvSpPr/>
      </dsp:nvSpPr>
      <dsp:spPr>
        <a:xfrm>
          <a:off x="3574493" y="2295586"/>
          <a:ext cx="919712" cy="459856"/>
        </a:xfrm>
        <a:prstGeom prst="roundRect">
          <a:avLst/>
        </a:prstGeom>
        <a:solidFill>
          <a:srgbClr val="FFFFFF"/>
        </a:solidFill>
        <a:ln w="25400" cap="flat" cmpd="sng" algn="ctr">
          <a:solidFill>
            <a:srgbClr val="4F81BD"/>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solidFill>
                <a:srgbClr val="000000"/>
              </a:solidFill>
              <a:latin typeface="Arial"/>
              <a:cs typeface="Arial"/>
            </a:rPr>
            <a:t>Modulo de Productos</a:t>
          </a:r>
          <a:br>
            <a:rPr lang="en-US" sz="800" b="1" kern="1200">
              <a:solidFill>
                <a:srgbClr val="000000"/>
              </a:solidFill>
              <a:latin typeface="Arial"/>
              <a:cs typeface="Arial"/>
            </a:rPr>
          </a:br>
          <a:r>
            <a:rPr lang="en-US" sz="800" kern="1200">
              <a:solidFill>
                <a:srgbClr val="000000"/>
              </a:solidFill>
              <a:latin typeface="Arial"/>
              <a:cs typeface="Arial"/>
            </a:rPr>
            <a:t>80 Hrs.</a:t>
          </a:r>
        </a:p>
      </dsp:txBody>
      <dsp:txXfrm>
        <a:off x="3596941" y="2318034"/>
        <a:ext cx="874816" cy="414960"/>
      </dsp:txXfrm>
    </dsp:sp>
    <dsp:sp modelId="{BE7260BC-6450-4245-91B8-FD6A8BDEDB5F}">
      <dsp:nvSpPr>
        <dsp:cNvPr id="0" name=""/>
        <dsp:cNvSpPr/>
      </dsp:nvSpPr>
      <dsp:spPr>
        <a:xfrm>
          <a:off x="3574493" y="2948582"/>
          <a:ext cx="919712" cy="459856"/>
        </a:xfrm>
        <a:prstGeom prst="roundRect">
          <a:avLst/>
        </a:prstGeom>
        <a:solidFill>
          <a:srgbClr val="FFFFFF"/>
        </a:solidFill>
        <a:ln w="25400" cap="flat" cmpd="sng" algn="ctr">
          <a:solidFill>
            <a:srgbClr val="4F81BD"/>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solidFill>
                <a:srgbClr val="000000"/>
              </a:solidFill>
              <a:latin typeface="Arial"/>
              <a:cs typeface="Arial"/>
            </a:rPr>
            <a:t>Modulo de Recetas</a:t>
          </a:r>
          <a:r>
            <a:rPr lang="en-US" sz="800" kern="1200">
              <a:solidFill>
                <a:srgbClr val="000000"/>
              </a:solidFill>
              <a:latin typeface="Arial"/>
              <a:cs typeface="Arial"/>
            </a:rPr>
            <a:t/>
          </a:r>
          <a:br>
            <a:rPr lang="en-US" sz="800" kern="1200">
              <a:solidFill>
                <a:srgbClr val="000000"/>
              </a:solidFill>
              <a:latin typeface="Arial"/>
              <a:cs typeface="Arial"/>
            </a:rPr>
          </a:br>
          <a:r>
            <a:rPr lang="en-US" sz="800" kern="1200">
              <a:solidFill>
                <a:srgbClr val="000000"/>
              </a:solidFill>
              <a:latin typeface="Arial"/>
              <a:cs typeface="Arial"/>
            </a:rPr>
            <a:t>80 Hrs.</a:t>
          </a:r>
        </a:p>
      </dsp:txBody>
      <dsp:txXfrm>
        <a:off x="3596941" y="2971030"/>
        <a:ext cx="874816" cy="414960"/>
      </dsp:txXfrm>
    </dsp:sp>
    <dsp:sp modelId="{B6D15BFF-2FEA-4643-9904-3D59FF7076F0}">
      <dsp:nvSpPr>
        <dsp:cNvPr id="0" name=""/>
        <dsp:cNvSpPr/>
      </dsp:nvSpPr>
      <dsp:spPr>
        <a:xfrm>
          <a:off x="4457417" y="777923"/>
          <a:ext cx="919712" cy="671532"/>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ES_tradnl" sz="800" b="1" kern="1200">
              <a:latin typeface="Arial"/>
              <a:cs typeface="Arial"/>
            </a:rPr>
            <a:t>Cierre del Proyecto</a:t>
          </a:r>
          <a:br>
            <a:rPr lang="es-ES_tradnl" sz="800" b="1" kern="1200">
              <a:latin typeface="Arial"/>
              <a:cs typeface="Arial"/>
            </a:rPr>
          </a:br>
          <a:r>
            <a:rPr lang="es-ES_tradnl" sz="800" b="0" kern="1200">
              <a:latin typeface="Arial"/>
              <a:cs typeface="Arial"/>
            </a:rPr>
            <a:t>40 Hrs.</a:t>
          </a:r>
          <a:endParaRPr lang="en-US" sz="800" b="0" kern="1200">
            <a:latin typeface="Arial"/>
            <a:cs typeface="Arial"/>
          </a:endParaRPr>
        </a:p>
      </dsp:txBody>
      <dsp:txXfrm>
        <a:off x="4490198" y="810704"/>
        <a:ext cx="854150" cy="605970"/>
      </dsp:txXfrm>
    </dsp:sp>
    <dsp:sp modelId="{17C18B59-22DC-8A42-AA64-FDB78D67D5A2}">
      <dsp:nvSpPr>
        <dsp:cNvPr id="0" name=""/>
        <dsp:cNvSpPr/>
      </dsp:nvSpPr>
      <dsp:spPr>
        <a:xfrm>
          <a:off x="4687346" y="1642595"/>
          <a:ext cx="919712" cy="459856"/>
        </a:xfrm>
        <a:prstGeom prst="roundRect">
          <a:avLst/>
        </a:prstGeom>
        <a:solidFill>
          <a:srgbClr val="FFFFFF"/>
        </a:solidFill>
        <a:ln w="25400" cap="flat" cmpd="sng" algn="ctr">
          <a:solidFill>
            <a:srgbClr val="4F81BD"/>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solidFill>
                <a:srgbClr val="000000"/>
              </a:solidFill>
              <a:latin typeface="Arial"/>
              <a:cs typeface="Arial"/>
            </a:rPr>
            <a:t>Documentacion Final</a:t>
          </a:r>
          <a:br>
            <a:rPr lang="en-US" sz="800" b="1" kern="1200">
              <a:solidFill>
                <a:srgbClr val="000000"/>
              </a:solidFill>
              <a:latin typeface="Arial"/>
              <a:cs typeface="Arial"/>
            </a:rPr>
          </a:br>
          <a:r>
            <a:rPr lang="en-US" sz="800" kern="1200">
              <a:solidFill>
                <a:srgbClr val="000000"/>
              </a:solidFill>
              <a:latin typeface="Arial"/>
              <a:cs typeface="Arial"/>
            </a:rPr>
            <a:t>8 Hrs.</a:t>
          </a:r>
        </a:p>
      </dsp:txBody>
      <dsp:txXfrm>
        <a:off x="4709794" y="1665043"/>
        <a:ext cx="874816" cy="414960"/>
      </dsp:txXfrm>
    </dsp:sp>
    <dsp:sp modelId="{A3625A61-6F49-594E-AE5D-8ECC97B35909}">
      <dsp:nvSpPr>
        <dsp:cNvPr id="0" name=""/>
        <dsp:cNvSpPr/>
      </dsp:nvSpPr>
      <dsp:spPr>
        <a:xfrm>
          <a:off x="4687346" y="2295591"/>
          <a:ext cx="919712" cy="459856"/>
        </a:xfrm>
        <a:prstGeom prst="roundRect">
          <a:avLst/>
        </a:prstGeom>
        <a:solidFill>
          <a:srgbClr val="FFFFFF"/>
        </a:solidFill>
        <a:ln w="25400" cap="flat" cmpd="sng" algn="ctr">
          <a:solidFill>
            <a:srgbClr val="4F81BD"/>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solidFill>
                <a:srgbClr val="000000"/>
              </a:solidFill>
              <a:latin typeface="Arial"/>
              <a:cs typeface="Arial"/>
            </a:rPr>
            <a:t>Presentacion</a:t>
          </a:r>
          <a:r>
            <a:rPr lang="en-US" sz="800" kern="1200">
              <a:solidFill>
                <a:srgbClr val="000000"/>
              </a:solidFill>
              <a:latin typeface="Arial"/>
              <a:cs typeface="Arial"/>
            </a:rPr>
            <a:t/>
          </a:r>
          <a:br>
            <a:rPr lang="en-US" sz="800" kern="1200">
              <a:solidFill>
                <a:srgbClr val="000000"/>
              </a:solidFill>
              <a:latin typeface="Arial"/>
              <a:cs typeface="Arial"/>
            </a:rPr>
          </a:br>
          <a:r>
            <a:rPr lang="en-US" sz="800" kern="1200">
              <a:solidFill>
                <a:srgbClr val="000000"/>
              </a:solidFill>
              <a:latin typeface="Arial"/>
              <a:cs typeface="Arial"/>
            </a:rPr>
            <a:t>8 Hrs.</a:t>
          </a:r>
        </a:p>
      </dsp:txBody>
      <dsp:txXfrm>
        <a:off x="4709794" y="2318039"/>
        <a:ext cx="874816" cy="41496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6E5EAF5-7A1B-9140-A0B0-FB8F9F81B14C}">
      <dsp:nvSpPr>
        <dsp:cNvPr id="0" name=""/>
        <dsp:cNvSpPr/>
      </dsp:nvSpPr>
      <dsp:spPr>
        <a:xfrm>
          <a:off x="3916164" y="1632748"/>
          <a:ext cx="91440" cy="365681"/>
        </a:xfrm>
        <a:custGeom>
          <a:avLst/>
          <a:gdLst/>
          <a:ahLst/>
          <a:cxnLst/>
          <a:rect l="0" t="0" r="0" b="0"/>
          <a:pathLst>
            <a:path>
              <a:moveTo>
                <a:pt x="45720" y="0"/>
              </a:moveTo>
              <a:lnTo>
                <a:pt x="45720" y="3656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AD98E18-BD8E-464F-9253-7154FF9D69A2}">
      <dsp:nvSpPr>
        <dsp:cNvPr id="0" name=""/>
        <dsp:cNvSpPr/>
      </dsp:nvSpPr>
      <dsp:spPr>
        <a:xfrm>
          <a:off x="2321873" y="634156"/>
          <a:ext cx="1640010" cy="365681"/>
        </a:xfrm>
        <a:custGeom>
          <a:avLst/>
          <a:gdLst/>
          <a:ahLst/>
          <a:cxnLst/>
          <a:rect l="0" t="0" r="0" b="0"/>
          <a:pathLst>
            <a:path>
              <a:moveTo>
                <a:pt x="0" y="0"/>
              </a:moveTo>
              <a:lnTo>
                <a:pt x="0" y="218002"/>
              </a:lnTo>
              <a:lnTo>
                <a:pt x="1640010" y="218002"/>
              </a:lnTo>
              <a:lnTo>
                <a:pt x="1640010" y="36568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8BD960B-23AA-AA47-975A-F65977B0DAC3}">
      <dsp:nvSpPr>
        <dsp:cNvPr id="0" name=""/>
        <dsp:cNvSpPr/>
      </dsp:nvSpPr>
      <dsp:spPr>
        <a:xfrm>
          <a:off x="2276153" y="1632748"/>
          <a:ext cx="91440" cy="365681"/>
        </a:xfrm>
        <a:custGeom>
          <a:avLst/>
          <a:gdLst/>
          <a:ahLst/>
          <a:cxnLst/>
          <a:rect l="0" t="0" r="0" b="0"/>
          <a:pathLst>
            <a:path>
              <a:moveTo>
                <a:pt x="45720" y="0"/>
              </a:moveTo>
              <a:lnTo>
                <a:pt x="45720" y="3656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64D07D5-F89F-5746-B41E-80798E6C402C}">
      <dsp:nvSpPr>
        <dsp:cNvPr id="0" name=""/>
        <dsp:cNvSpPr/>
      </dsp:nvSpPr>
      <dsp:spPr>
        <a:xfrm>
          <a:off x="2276153" y="634156"/>
          <a:ext cx="91440" cy="365681"/>
        </a:xfrm>
        <a:custGeom>
          <a:avLst/>
          <a:gdLst/>
          <a:ahLst/>
          <a:cxnLst/>
          <a:rect l="0" t="0" r="0" b="0"/>
          <a:pathLst>
            <a:path>
              <a:moveTo>
                <a:pt x="45720" y="0"/>
              </a:moveTo>
              <a:lnTo>
                <a:pt x="45720" y="36568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5077EC-1F2A-A448-9D44-DF69AF08BDB1}">
      <dsp:nvSpPr>
        <dsp:cNvPr id="0" name=""/>
        <dsp:cNvSpPr/>
      </dsp:nvSpPr>
      <dsp:spPr>
        <a:xfrm>
          <a:off x="636143" y="1632748"/>
          <a:ext cx="91440" cy="365681"/>
        </a:xfrm>
        <a:custGeom>
          <a:avLst/>
          <a:gdLst/>
          <a:ahLst/>
          <a:cxnLst/>
          <a:rect l="0" t="0" r="0" b="0"/>
          <a:pathLst>
            <a:path>
              <a:moveTo>
                <a:pt x="45720" y="0"/>
              </a:moveTo>
              <a:lnTo>
                <a:pt x="45720" y="3656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980C7CD-0BD4-CF4C-B8E1-2C80D3C56D6D}">
      <dsp:nvSpPr>
        <dsp:cNvPr id="0" name=""/>
        <dsp:cNvSpPr/>
      </dsp:nvSpPr>
      <dsp:spPr>
        <a:xfrm>
          <a:off x="681863" y="634156"/>
          <a:ext cx="1640010" cy="365681"/>
        </a:xfrm>
        <a:custGeom>
          <a:avLst/>
          <a:gdLst/>
          <a:ahLst/>
          <a:cxnLst/>
          <a:rect l="0" t="0" r="0" b="0"/>
          <a:pathLst>
            <a:path>
              <a:moveTo>
                <a:pt x="1640010" y="0"/>
              </a:moveTo>
              <a:lnTo>
                <a:pt x="1640010" y="218002"/>
              </a:lnTo>
              <a:lnTo>
                <a:pt x="0" y="218002"/>
              </a:lnTo>
              <a:lnTo>
                <a:pt x="0" y="36568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9087A8C-4319-5F4F-AD7F-287533BDF631}">
      <dsp:nvSpPr>
        <dsp:cNvPr id="0" name=""/>
        <dsp:cNvSpPr/>
      </dsp:nvSpPr>
      <dsp:spPr>
        <a:xfrm>
          <a:off x="1710668" y="1246"/>
          <a:ext cx="1222410" cy="632910"/>
        </a:xfrm>
        <a:prstGeom prst="roundRect">
          <a:avLst/>
        </a:prstGeom>
        <a:solidFill>
          <a:schemeClr val="accent1">
            <a:lumMod val="75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89311" numCol="1" spcCol="1270" anchor="ctr" anchorCtr="0">
          <a:noAutofit/>
        </a:bodyPr>
        <a:lstStyle/>
        <a:p>
          <a:pPr lvl="0" algn="ctr" defTabSz="400050">
            <a:lnSpc>
              <a:spcPct val="90000"/>
            </a:lnSpc>
            <a:spcBef>
              <a:spcPct val="0"/>
            </a:spcBef>
            <a:spcAft>
              <a:spcPct val="35000"/>
            </a:spcAft>
          </a:pPr>
          <a:r>
            <a:rPr lang="es-ES_tradnl" sz="900" b="1" kern="1200">
              <a:latin typeface="Arial"/>
              <a:cs typeface="Arial"/>
            </a:rPr>
            <a:t>Mercancia</a:t>
          </a:r>
          <a:endParaRPr lang="en-US" sz="900" b="1" kern="1200">
            <a:latin typeface="Arial"/>
            <a:cs typeface="Arial"/>
          </a:endParaRPr>
        </a:p>
      </dsp:txBody>
      <dsp:txXfrm>
        <a:off x="1741564" y="32142"/>
        <a:ext cx="1160618" cy="571118"/>
      </dsp:txXfrm>
    </dsp:sp>
    <dsp:sp modelId="{8394F183-4148-2C40-9ABE-1DF3863B3619}">
      <dsp:nvSpPr>
        <dsp:cNvPr id="0" name=""/>
        <dsp:cNvSpPr/>
      </dsp:nvSpPr>
      <dsp:spPr>
        <a:xfrm>
          <a:off x="128241" y="168430"/>
          <a:ext cx="1100169" cy="210970"/>
        </a:xfrm>
        <a:prstGeom prst="rect">
          <a:avLst/>
        </a:prstGeom>
        <a:solidFill>
          <a:schemeClr val="lt1">
            <a:alpha val="90000"/>
            <a:hueOff val="0"/>
            <a:satOff val="0"/>
            <a:lumOff val="0"/>
            <a:alphaOff val="0"/>
          </a:schemeClr>
        </a:solidFill>
        <a:ln w="25400" cap="flat" cmpd="sng" algn="ctr">
          <a:noFill/>
          <a:prstDash val="solid"/>
        </a:ln>
        <a:effectLst/>
      </dsp:spPr>
      <dsp:style>
        <a:lnRef idx="2">
          <a:scrgbClr r="0" g="0" b="0"/>
        </a:lnRef>
        <a:fillRef idx="1">
          <a:scrgbClr r="0" g="0" b="0"/>
        </a:fillRef>
        <a:effectRef idx="0">
          <a:scrgbClr r="0" g="0" b="0"/>
        </a:effectRef>
        <a:fontRef idx="minor"/>
      </dsp:style>
      <dsp:txBody>
        <a:bodyPr spcFirstLastPara="0" vert="horz" wrap="square" lIns="33020" tIns="8255" rIns="33020" bIns="8255" numCol="1" spcCol="1270" anchor="ctr" anchorCtr="0">
          <a:noAutofit/>
        </a:bodyPr>
        <a:lstStyle/>
        <a:p>
          <a:pPr lvl="0" algn="ctr" defTabSz="577850">
            <a:lnSpc>
              <a:spcPct val="90000"/>
            </a:lnSpc>
            <a:spcBef>
              <a:spcPct val="0"/>
            </a:spcBef>
            <a:spcAft>
              <a:spcPct val="35000"/>
            </a:spcAft>
          </a:pPr>
          <a:endParaRPr lang="en-US" sz="1300" kern="1200"/>
        </a:p>
      </dsp:txBody>
      <dsp:txXfrm>
        <a:off x="128241" y="168430"/>
        <a:ext cx="1100169" cy="210970"/>
      </dsp:txXfrm>
    </dsp:sp>
    <dsp:sp modelId="{21A60BE1-4002-4F40-B492-31C66B4E99F9}">
      <dsp:nvSpPr>
        <dsp:cNvPr id="0" name=""/>
        <dsp:cNvSpPr/>
      </dsp:nvSpPr>
      <dsp:spPr>
        <a:xfrm>
          <a:off x="70658" y="999838"/>
          <a:ext cx="1222410" cy="63291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89311" numCol="1" spcCol="1270" anchor="ctr" anchorCtr="0">
          <a:noAutofit/>
        </a:bodyPr>
        <a:lstStyle/>
        <a:p>
          <a:pPr lvl="0" algn="ctr" defTabSz="400050">
            <a:lnSpc>
              <a:spcPct val="90000"/>
            </a:lnSpc>
            <a:spcBef>
              <a:spcPct val="0"/>
            </a:spcBef>
            <a:spcAft>
              <a:spcPct val="35000"/>
            </a:spcAft>
          </a:pPr>
          <a:r>
            <a:rPr lang="en-US" sz="900" b="1" kern="1200">
              <a:latin typeface="Arial"/>
              <a:cs typeface="Arial"/>
            </a:rPr>
            <a:t>Fase del Proceso</a:t>
          </a:r>
        </a:p>
      </dsp:txBody>
      <dsp:txXfrm>
        <a:off x="101554" y="1030734"/>
        <a:ext cx="1160618" cy="571118"/>
      </dsp:txXfrm>
    </dsp:sp>
    <dsp:sp modelId="{1AD91D43-83E4-0E44-ACA3-BC683AAB8BCB}">
      <dsp:nvSpPr>
        <dsp:cNvPr id="0" name=""/>
        <dsp:cNvSpPr/>
      </dsp:nvSpPr>
      <dsp:spPr>
        <a:xfrm>
          <a:off x="128243" y="0"/>
          <a:ext cx="1100169" cy="210970"/>
        </a:xfrm>
        <a:prstGeom prst="rect">
          <a:avLst/>
        </a:prstGeom>
        <a:solidFill>
          <a:schemeClr val="lt1">
            <a:alpha val="90000"/>
            <a:hueOff val="0"/>
            <a:satOff val="0"/>
            <a:lumOff val="0"/>
            <a:alphaOff val="0"/>
          </a:schemeClr>
        </a:solidFill>
        <a:ln w="25400" cap="flat" cmpd="sng" algn="ctr">
          <a:noFill/>
          <a:prstDash val="solid"/>
        </a:ln>
        <a:effectLst/>
      </dsp:spPr>
      <dsp:style>
        <a:lnRef idx="2">
          <a:scrgbClr r="0" g="0" b="0"/>
        </a:lnRef>
        <a:fillRef idx="1">
          <a:scrgbClr r="0" g="0" b="0"/>
        </a:fillRef>
        <a:effectRef idx="0">
          <a:scrgbClr r="0" g="0" b="0"/>
        </a:effectRef>
        <a:fontRef idx="minor"/>
      </dsp:style>
      <dsp:txBody>
        <a:bodyPr spcFirstLastPara="0" vert="horz" wrap="square" lIns="33020" tIns="8255" rIns="33020" bIns="8255" numCol="1" spcCol="1270" anchor="ctr" anchorCtr="0">
          <a:noAutofit/>
        </a:bodyPr>
        <a:lstStyle/>
        <a:p>
          <a:pPr lvl="0" algn="ctr" defTabSz="577850">
            <a:lnSpc>
              <a:spcPct val="90000"/>
            </a:lnSpc>
            <a:spcBef>
              <a:spcPct val="0"/>
            </a:spcBef>
            <a:spcAft>
              <a:spcPct val="35000"/>
            </a:spcAft>
          </a:pPr>
          <a:endParaRPr lang="en-US" sz="1300" kern="1200"/>
        </a:p>
      </dsp:txBody>
      <dsp:txXfrm>
        <a:off x="128243" y="0"/>
        <a:ext cx="1100169" cy="210970"/>
      </dsp:txXfrm>
    </dsp:sp>
    <dsp:sp modelId="{5C173368-18A1-BE4E-8413-24C26B90168F}">
      <dsp:nvSpPr>
        <dsp:cNvPr id="0" name=""/>
        <dsp:cNvSpPr/>
      </dsp:nvSpPr>
      <dsp:spPr>
        <a:xfrm>
          <a:off x="70658" y="1998429"/>
          <a:ext cx="1222410" cy="632910"/>
        </a:xfrm>
        <a:prstGeom prst="roundRect">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5715" tIns="5715" rIns="5715" bIns="89311" numCol="1" spcCol="1270" anchor="ctr" anchorCtr="0">
          <a:noAutofit/>
        </a:bodyPr>
        <a:lstStyle/>
        <a:p>
          <a:pPr lvl="0" algn="ctr" defTabSz="400050">
            <a:lnSpc>
              <a:spcPct val="90000"/>
            </a:lnSpc>
            <a:spcBef>
              <a:spcPct val="0"/>
            </a:spcBef>
            <a:spcAft>
              <a:spcPct val="35000"/>
            </a:spcAft>
          </a:pPr>
          <a:r>
            <a:rPr lang="en-US" sz="900" b="1" kern="1200">
              <a:latin typeface="Arial"/>
              <a:cs typeface="Arial"/>
            </a:rPr>
            <a:t>Materia Prima</a:t>
          </a:r>
          <a:br>
            <a:rPr lang="en-US" sz="900" b="1" kern="1200">
              <a:latin typeface="Arial"/>
              <a:cs typeface="Arial"/>
            </a:rPr>
          </a:br>
          <a:r>
            <a:rPr lang="en-US" sz="900" b="1" kern="1200">
              <a:latin typeface="Arial"/>
              <a:cs typeface="Arial"/>
            </a:rPr>
            <a:t>Producto en Proceso </a:t>
          </a:r>
          <a:br>
            <a:rPr lang="en-US" sz="900" b="1" kern="1200">
              <a:latin typeface="Arial"/>
              <a:cs typeface="Arial"/>
            </a:rPr>
          </a:br>
          <a:r>
            <a:rPr lang="en-US" sz="900" b="1" kern="1200">
              <a:latin typeface="Arial"/>
              <a:cs typeface="Arial"/>
            </a:rPr>
            <a:t>Producto Terminado</a:t>
          </a:r>
        </a:p>
      </dsp:txBody>
      <dsp:txXfrm>
        <a:off x="101554" y="2029325"/>
        <a:ext cx="1160618" cy="571118"/>
      </dsp:txXfrm>
    </dsp:sp>
    <dsp:sp modelId="{BAFD6E1C-AD1F-944D-BD56-715331A904FF}">
      <dsp:nvSpPr>
        <dsp:cNvPr id="0" name=""/>
        <dsp:cNvSpPr/>
      </dsp:nvSpPr>
      <dsp:spPr>
        <a:xfrm>
          <a:off x="128243" y="364980"/>
          <a:ext cx="1100169" cy="210970"/>
        </a:xfrm>
        <a:prstGeom prst="rect">
          <a:avLst/>
        </a:prstGeom>
        <a:solidFill>
          <a:schemeClr val="lt1">
            <a:alpha val="90000"/>
            <a:hueOff val="0"/>
            <a:satOff val="0"/>
            <a:lumOff val="0"/>
            <a:alphaOff val="0"/>
          </a:schemeClr>
        </a:solidFill>
        <a:ln w="25400" cap="flat" cmpd="sng" algn="ctr">
          <a:noFill/>
          <a:prstDash val="solid"/>
        </a:ln>
        <a:effectLst/>
      </dsp:spPr>
      <dsp:style>
        <a:lnRef idx="2">
          <a:scrgbClr r="0" g="0" b="0"/>
        </a:lnRef>
        <a:fillRef idx="1">
          <a:scrgbClr r="0" g="0" b="0"/>
        </a:fillRef>
        <a:effectRef idx="0">
          <a:scrgbClr r="0" g="0" b="0"/>
        </a:effectRef>
        <a:fontRef idx="minor"/>
      </dsp:style>
      <dsp:txBody>
        <a:bodyPr spcFirstLastPara="0" vert="horz" wrap="square" lIns="33020" tIns="8255" rIns="33020" bIns="8255" numCol="1" spcCol="1270" anchor="ctr" anchorCtr="0">
          <a:noAutofit/>
        </a:bodyPr>
        <a:lstStyle/>
        <a:p>
          <a:pPr lvl="0" algn="ctr" defTabSz="577850">
            <a:lnSpc>
              <a:spcPct val="90000"/>
            </a:lnSpc>
            <a:spcBef>
              <a:spcPct val="0"/>
            </a:spcBef>
            <a:spcAft>
              <a:spcPct val="35000"/>
            </a:spcAft>
          </a:pPr>
          <a:endParaRPr lang="en-US" sz="1300" kern="1200"/>
        </a:p>
      </dsp:txBody>
      <dsp:txXfrm>
        <a:off x="128243" y="364980"/>
        <a:ext cx="1100169" cy="210970"/>
      </dsp:txXfrm>
    </dsp:sp>
    <dsp:sp modelId="{83FDCEA9-7B81-A048-A034-355E4EFCEF66}">
      <dsp:nvSpPr>
        <dsp:cNvPr id="0" name=""/>
        <dsp:cNvSpPr/>
      </dsp:nvSpPr>
      <dsp:spPr>
        <a:xfrm>
          <a:off x="1710668" y="999838"/>
          <a:ext cx="1222410" cy="63291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89311" numCol="1" spcCol="1270" anchor="ctr" anchorCtr="0">
          <a:noAutofit/>
        </a:bodyPr>
        <a:lstStyle/>
        <a:p>
          <a:pPr lvl="0" algn="ctr" defTabSz="400050">
            <a:lnSpc>
              <a:spcPct val="90000"/>
            </a:lnSpc>
            <a:spcBef>
              <a:spcPct val="0"/>
            </a:spcBef>
            <a:spcAft>
              <a:spcPct val="35000"/>
            </a:spcAft>
          </a:pPr>
          <a:r>
            <a:rPr lang="en-US" sz="900" b="1" kern="1200">
              <a:latin typeface="Arial"/>
              <a:cs typeface="Arial"/>
            </a:rPr>
            <a:t>Valor</a:t>
          </a:r>
        </a:p>
      </dsp:txBody>
      <dsp:txXfrm>
        <a:off x="1741564" y="1030734"/>
        <a:ext cx="1160618" cy="571118"/>
      </dsp:txXfrm>
    </dsp:sp>
    <dsp:sp modelId="{93249045-32AC-B34A-A086-368A0BBD82E6}">
      <dsp:nvSpPr>
        <dsp:cNvPr id="0" name=""/>
        <dsp:cNvSpPr/>
      </dsp:nvSpPr>
      <dsp:spPr>
        <a:xfrm>
          <a:off x="3076498" y="70155"/>
          <a:ext cx="1100169" cy="210970"/>
        </a:xfrm>
        <a:prstGeom prst="rect">
          <a:avLst/>
        </a:prstGeom>
        <a:solidFill>
          <a:schemeClr val="lt1">
            <a:alpha val="90000"/>
            <a:hueOff val="0"/>
            <a:satOff val="0"/>
            <a:lumOff val="0"/>
            <a:alphaOff val="0"/>
          </a:schemeClr>
        </a:solidFill>
        <a:ln w="25400" cap="flat" cmpd="sng" algn="ctr">
          <a:noFill/>
          <a:prstDash val="solid"/>
        </a:ln>
        <a:effectLst/>
      </dsp:spPr>
      <dsp:style>
        <a:lnRef idx="2">
          <a:scrgbClr r="0" g="0" b="0"/>
        </a:lnRef>
        <a:fillRef idx="1">
          <a:scrgbClr r="0" g="0" b="0"/>
        </a:fillRef>
        <a:effectRef idx="0">
          <a:scrgbClr r="0" g="0" b="0"/>
        </a:effectRef>
        <a:fontRef idx="minor"/>
      </dsp:style>
      <dsp:txBody>
        <a:bodyPr spcFirstLastPara="0" vert="horz" wrap="square" lIns="33020" tIns="8255" rIns="33020" bIns="8255" numCol="1" spcCol="1270" anchor="ctr" anchorCtr="0">
          <a:noAutofit/>
        </a:bodyPr>
        <a:lstStyle/>
        <a:p>
          <a:pPr lvl="0" algn="ctr" defTabSz="577850">
            <a:lnSpc>
              <a:spcPct val="90000"/>
            </a:lnSpc>
            <a:spcBef>
              <a:spcPct val="0"/>
            </a:spcBef>
            <a:spcAft>
              <a:spcPct val="35000"/>
            </a:spcAft>
          </a:pPr>
          <a:endParaRPr lang="en-US" sz="1300" kern="1200"/>
        </a:p>
      </dsp:txBody>
      <dsp:txXfrm>
        <a:off x="3076498" y="70155"/>
        <a:ext cx="1100169" cy="210970"/>
      </dsp:txXfrm>
    </dsp:sp>
    <dsp:sp modelId="{6E68434C-1E78-4043-B1A0-4409BD6308CC}">
      <dsp:nvSpPr>
        <dsp:cNvPr id="0" name=""/>
        <dsp:cNvSpPr/>
      </dsp:nvSpPr>
      <dsp:spPr>
        <a:xfrm>
          <a:off x="1710668" y="1998429"/>
          <a:ext cx="1222410" cy="632910"/>
        </a:xfrm>
        <a:prstGeom prst="roundRect">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5715" tIns="5715" rIns="5715" bIns="89311" numCol="1" spcCol="1270" anchor="ctr" anchorCtr="0">
          <a:noAutofit/>
        </a:bodyPr>
        <a:lstStyle/>
        <a:p>
          <a:pPr lvl="0" algn="ctr" defTabSz="400050">
            <a:lnSpc>
              <a:spcPct val="90000"/>
            </a:lnSpc>
            <a:spcBef>
              <a:spcPct val="0"/>
            </a:spcBef>
            <a:spcAft>
              <a:spcPct val="35000"/>
            </a:spcAft>
          </a:pPr>
          <a:r>
            <a:rPr lang="en-US" sz="900" b="1" kern="1200">
              <a:latin typeface="Arial"/>
              <a:cs typeface="Arial"/>
            </a:rPr>
            <a:t>Clasificacion A B C</a:t>
          </a:r>
        </a:p>
      </dsp:txBody>
      <dsp:txXfrm>
        <a:off x="1741564" y="2029325"/>
        <a:ext cx="1160618" cy="571118"/>
      </dsp:txXfrm>
    </dsp:sp>
    <dsp:sp modelId="{B4FB8779-F39F-BE4D-94E5-7E2A3D873652}">
      <dsp:nvSpPr>
        <dsp:cNvPr id="0" name=""/>
        <dsp:cNvSpPr/>
      </dsp:nvSpPr>
      <dsp:spPr>
        <a:xfrm>
          <a:off x="128241" y="561530"/>
          <a:ext cx="1100169" cy="210970"/>
        </a:xfrm>
        <a:prstGeom prst="rect">
          <a:avLst/>
        </a:prstGeom>
        <a:solidFill>
          <a:schemeClr val="lt1">
            <a:alpha val="90000"/>
            <a:hueOff val="0"/>
            <a:satOff val="0"/>
            <a:lumOff val="0"/>
            <a:alphaOff val="0"/>
          </a:schemeClr>
        </a:solidFill>
        <a:ln w="25400" cap="flat" cmpd="sng" algn="ctr">
          <a:noFill/>
          <a:prstDash val="solid"/>
        </a:ln>
        <a:effectLst/>
      </dsp:spPr>
      <dsp:style>
        <a:lnRef idx="2">
          <a:scrgbClr r="0" g="0" b="0"/>
        </a:lnRef>
        <a:fillRef idx="1">
          <a:scrgbClr r="0" g="0" b="0"/>
        </a:fillRef>
        <a:effectRef idx="0">
          <a:scrgbClr r="0" g="0" b="0"/>
        </a:effectRef>
        <a:fontRef idx="minor"/>
      </dsp:style>
      <dsp:txBody>
        <a:bodyPr spcFirstLastPara="0" vert="horz" wrap="square" lIns="33020" tIns="8255" rIns="33020" bIns="8255" numCol="1" spcCol="1270" anchor="ctr" anchorCtr="0">
          <a:noAutofit/>
        </a:bodyPr>
        <a:lstStyle/>
        <a:p>
          <a:pPr lvl="0" algn="ctr" defTabSz="577850">
            <a:lnSpc>
              <a:spcPct val="90000"/>
            </a:lnSpc>
            <a:spcBef>
              <a:spcPct val="0"/>
            </a:spcBef>
            <a:spcAft>
              <a:spcPct val="35000"/>
            </a:spcAft>
          </a:pPr>
          <a:endParaRPr lang="en-US" sz="1300" kern="1200"/>
        </a:p>
      </dsp:txBody>
      <dsp:txXfrm>
        <a:off x="128241" y="561530"/>
        <a:ext cx="1100169" cy="210970"/>
      </dsp:txXfrm>
    </dsp:sp>
    <dsp:sp modelId="{23D4BD30-BFDB-8946-AA9A-8FF118D052EA}">
      <dsp:nvSpPr>
        <dsp:cNvPr id="0" name=""/>
        <dsp:cNvSpPr/>
      </dsp:nvSpPr>
      <dsp:spPr>
        <a:xfrm>
          <a:off x="3350678" y="999838"/>
          <a:ext cx="1222410" cy="63291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89311" numCol="1" spcCol="1270" anchor="ctr" anchorCtr="0">
          <a:noAutofit/>
        </a:bodyPr>
        <a:lstStyle/>
        <a:p>
          <a:pPr lvl="0" algn="ctr" defTabSz="400050">
            <a:lnSpc>
              <a:spcPct val="90000"/>
            </a:lnSpc>
            <a:spcBef>
              <a:spcPct val="0"/>
            </a:spcBef>
            <a:spcAft>
              <a:spcPct val="35000"/>
            </a:spcAft>
          </a:pPr>
          <a:r>
            <a:rPr lang="en-US" sz="900" b="1" kern="1200">
              <a:latin typeface="Arial"/>
              <a:cs typeface="Arial"/>
            </a:rPr>
            <a:t>C</a:t>
          </a:r>
          <a:r>
            <a:rPr lang="es-ES_tradnl" sz="900" b="1" kern="1200">
              <a:latin typeface="Arial"/>
              <a:cs typeface="Arial"/>
            </a:rPr>
            <a:t>aracterísticas</a:t>
          </a:r>
          <a:endParaRPr lang="en-US" sz="900" b="1" kern="1200">
            <a:latin typeface="Arial"/>
            <a:cs typeface="Arial"/>
          </a:endParaRPr>
        </a:p>
      </dsp:txBody>
      <dsp:txXfrm>
        <a:off x="3381574" y="1030734"/>
        <a:ext cx="1160618" cy="571118"/>
      </dsp:txXfrm>
    </dsp:sp>
    <dsp:sp modelId="{0FCDAF92-E2D6-734C-B497-2E5CB2DE7161}">
      <dsp:nvSpPr>
        <dsp:cNvPr id="0" name=""/>
        <dsp:cNvSpPr/>
      </dsp:nvSpPr>
      <dsp:spPr>
        <a:xfrm>
          <a:off x="3076496" y="266705"/>
          <a:ext cx="1100169" cy="210970"/>
        </a:xfrm>
        <a:prstGeom prst="rect">
          <a:avLst/>
        </a:prstGeom>
        <a:solidFill>
          <a:schemeClr val="lt1">
            <a:alpha val="90000"/>
            <a:hueOff val="0"/>
            <a:satOff val="0"/>
            <a:lumOff val="0"/>
            <a:alphaOff val="0"/>
          </a:schemeClr>
        </a:solidFill>
        <a:ln w="25400" cap="flat" cmpd="sng" algn="ctr">
          <a:noFill/>
          <a:prstDash val="solid"/>
        </a:ln>
        <a:effectLst/>
      </dsp:spPr>
      <dsp:style>
        <a:lnRef idx="2">
          <a:scrgbClr r="0" g="0" b="0"/>
        </a:lnRef>
        <a:fillRef idx="1">
          <a:scrgbClr r="0" g="0" b="0"/>
        </a:fillRef>
        <a:effectRef idx="0">
          <a:scrgbClr r="0" g="0" b="0"/>
        </a:effectRef>
        <a:fontRef idx="minor"/>
      </dsp:style>
      <dsp:txBody>
        <a:bodyPr spcFirstLastPara="0" vert="horz" wrap="square" lIns="33020" tIns="8255" rIns="33020" bIns="8255" numCol="1" spcCol="1270" anchor="ctr" anchorCtr="0">
          <a:noAutofit/>
        </a:bodyPr>
        <a:lstStyle/>
        <a:p>
          <a:pPr lvl="0" algn="ctr" defTabSz="577850">
            <a:lnSpc>
              <a:spcPct val="90000"/>
            </a:lnSpc>
            <a:spcBef>
              <a:spcPct val="0"/>
            </a:spcBef>
            <a:spcAft>
              <a:spcPct val="35000"/>
            </a:spcAft>
          </a:pPr>
          <a:endParaRPr lang="en-US" sz="1300" kern="1200"/>
        </a:p>
      </dsp:txBody>
      <dsp:txXfrm>
        <a:off x="3076496" y="266705"/>
        <a:ext cx="1100169" cy="210970"/>
      </dsp:txXfrm>
    </dsp:sp>
    <dsp:sp modelId="{345442C2-02CD-5D4F-AEC1-BD115C012481}">
      <dsp:nvSpPr>
        <dsp:cNvPr id="0" name=""/>
        <dsp:cNvSpPr/>
      </dsp:nvSpPr>
      <dsp:spPr>
        <a:xfrm>
          <a:off x="3350678" y="1998429"/>
          <a:ext cx="1222410" cy="632910"/>
        </a:xfrm>
        <a:prstGeom prst="roundRect">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5715" tIns="5715" rIns="5715" bIns="89311" numCol="1" spcCol="1270" anchor="ctr" anchorCtr="0">
          <a:noAutofit/>
        </a:bodyPr>
        <a:lstStyle/>
        <a:p>
          <a:pPr lvl="0" algn="ctr" defTabSz="400050">
            <a:lnSpc>
              <a:spcPct val="90000"/>
            </a:lnSpc>
            <a:spcBef>
              <a:spcPct val="0"/>
            </a:spcBef>
            <a:spcAft>
              <a:spcPct val="35000"/>
            </a:spcAft>
          </a:pPr>
          <a:r>
            <a:rPr lang="en-US" sz="900" b="1" kern="1200">
              <a:latin typeface="Arial"/>
              <a:cs typeface="Arial"/>
            </a:rPr>
            <a:t>SKU</a:t>
          </a:r>
        </a:p>
      </dsp:txBody>
      <dsp:txXfrm>
        <a:off x="3381574" y="2029325"/>
        <a:ext cx="1160618" cy="571118"/>
      </dsp:txXfrm>
    </dsp:sp>
    <dsp:sp modelId="{C9D36FC5-5B22-A847-918A-6327619DC090}">
      <dsp:nvSpPr>
        <dsp:cNvPr id="0" name=""/>
        <dsp:cNvSpPr/>
      </dsp:nvSpPr>
      <dsp:spPr>
        <a:xfrm>
          <a:off x="3076496" y="463256"/>
          <a:ext cx="1100169" cy="210970"/>
        </a:xfrm>
        <a:prstGeom prst="rect">
          <a:avLst/>
        </a:prstGeom>
        <a:solidFill>
          <a:schemeClr val="lt1">
            <a:alpha val="90000"/>
            <a:hueOff val="0"/>
            <a:satOff val="0"/>
            <a:lumOff val="0"/>
            <a:alphaOff val="0"/>
          </a:schemeClr>
        </a:solidFill>
        <a:ln w="25400" cap="flat" cmpd="sng" algn="ctr">
          <a:noFill/>
          <a:prstDash val="solid"/>
        </a:ln>
        <a:effectLst/>
      </dsp:spPr>
      <dsp:style>
        <a:lnRef idx="2">
          <a:scrgbClr r="0" g="0" b="0"/>
        </a:lnRef>
        <a:fillRef idx="1">
          <a:scrgbClr r="0" g="0" b="0"/>
        </a:fillRef>
        <a:effectRef idx="0">
          <a:scrgbClr r="0" g="0" b="0"/>
        </a:effectRef>
        <a:fontRef idx="minor"/>
      </dsp:style>
      <dsp:txBody>
        <a:bodyPr spcFirstLastPara="0" vert="horz" wrap="square" lIns="33020" tIns="8255" rIns="33020" bIns="8255" numCol="1" spcCol="1270" anchor="ctr" anchorCtr="0">
          <a:noAutofit/>
        </a:bodyPr>
        <a:lstStyle/>
        <a:p>
          <a:pPr lvl="0" algn="ctr" defTabSz="577850">
            <a:lnSpc>
              <a:spcPct val="90000"/>
            </a:lnSpc>
            <a:spcBef>
              <a:spcPct val="0"/>
            </a:spcBef>
            <a:spcAft>
              <a:spcPct val="35000"/>
            </a:spcAft>
          </a:pPr>
          <a:endParaRPr lang="en-US" sz="1300" kern="1200"/>
        </a:p>
      </dsp:txBody>
      <dsp:txXfrm>
        <a:off x="3076496" y="463256"/>
        <a:ext cx="1100169" cy="21097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3A29D0-EFE3-49C2-B31F-837617AA8D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1919</TotalTime>
  <Pages>36</Pages>
  <Words>5468</Words>
  <Characters>30079</Characters>
  <Application>Microsoft Office Word</Application>
  <DocSecurity>0</DocSecurity>
  <Lines>250</Lines>
  <Paragraphs>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35477</CharactersWithSpaces>
  <SharedDoc>false</SharedDoc>
  <HLinks>
    <vt:vector size="108" baseType="variant">
      <vt:variant>
        <vt:i4>4718665</vt:i4>
      </vt:variant>
      <vt:variant>
        <vt:i4>105</vt:i4>
      </vt:variant>
      <vt:variant>
        <vt:i4>0</vt:i4>
      </vt:variant>
      <vt:variant>
        <vt:i4>5</vt:i4>
      </vt:variant>
      <vt:variant>
        <vt:lpwstr>http://www.cienciaytecnologia.gob.bo/convocatorias/publicaciones/Metodologia.pdf</vt:lpwstr>
      </vt:variant>
      <vt:variant>
        <vt:lpwstr/>
      </vt:variant>
      <vt:variant>
        <vt:i4>1966139</vt:i4>
      </vt:variant>
      <vt:variant>
        <vt:i4>98</vt:i4>
      </vt:variant>
      <vt:variant>
        <vt:i4>0</vt:i4>
      </vt:variant>
      <vt:variant>
        <vt:i4>5</vt:i4>
      </vt:variant>
      <vt:variant>
        <vt:lpwstr/>
      </vt:variant>
      <vt:variant>
        <vt:lpwstr>_Toc379076688</vt:lpwstr>
      </vt:variant>
      <vt:variant>
        <vt:i4>1966139</vt:i4>
      </vt:variant>
      <vt:variant>
        <vt:i4>92</vt:i4>
      </vt:variant>
      <vt:variant>
        <vt:i4>0</vt:i4>
      </vt:variant>
      <vt:variant>
        <vt:i4>5</vt:i4>
      </vt:variant>
      <vt:variant>
        <vt:lpwstr/>
      </vt:variant>
      <vt:variant>
        <vt:lpwstr>_Toc379076687</vt:lpwstr>
      </vt:variant>
      <vt:variant>
        <vt:i4>1966139</vt:i4>
      </vt:variant>
      <vt:variant>
        <vt:i4>86</vt:i4>
      </vt:variant>
      <vt:variant>
        <vt:i4>0</vt:i4>
      </vt:variant>
      <vt:variant>
        <vt:i4>5</vt:i4>
      </vt:variant>
      <vt:variant>
        <vt:lpwstr/>
      </vt:variant>
      <vt:variant>
        <vt:lpwstr>_Toc379076686</vt:lpwstr>
      </vt:variant>
      <vt:variant>
        <vt:i4>1966139</vt:i4>
      </vt:variant>
      <vt:variant>
        <vt:i4>80</vt:i4>
      </vt:variant>
      <vt:variant>
        <vt:i4>0</vt:i4>
      </vt:variant>
      <vt:variant>
        <vt:i4>5</vt:i4>
      </vt:variant>
      <vt:variant>
        <vt:lpwstr/>
      </vt:variant>
      <vt:variant>
        <vt:lpwstr>_Toc379076685</vt:lpwstr>
      </vt:variant>
      <vt:variant>
        <vt:i4>1966139</vt:i4>
      </vt:variant>
      <vt:variant>
        <vt:i4>74</vt:i4>
      </vt:variant>
      <vt:variant>
        <vt:i4>0</vt:i4>
      </vt:variant>
      <vt:variant>
        <vt:i4>5</vt:i4>
      </vt:variant>
      <vt:variant>
        <vt:lpwstr/>
      </vt:variant>
      <vt:variant>
        <vt:lpwstr>_Toc379076684</vt:lpwstr>
      </vt:variant>
      <vt:variant>
        <vt:i4>1966139</vt:i4>
      </vt:variant>
      <vt:variant>
        <vt:i4>68</vt:i4>
      </vt:variant>
      <vt:variant>
        <vt:i4>0</vt:i4>
      </vt:variant>
      <vt:variant>
        <vt:i4>5</vt:i4>
      </vt:variant>
      <vt:variant>
        <vt:lpwstr/>
      </vt:variant>
      <vt:variant>
        <vt:lpwstr>_Toc379076683</vt:lpwstr>
      </vt:variant>
      <vt:variant>
        <vt:i4>1966139</vt:i4>
      </vt:variant>
      <vt:variant>
        <vt:i4>62</vt:i4>
      </vt:variant>
      <vt:variant>
        <vt:i4>0</vt:i4>
      </vt:variant>
      <vt:variant>
        <vt:i4>5</vt:i4>
      </vt:variant>
      <vt:variant>
        <vt:lpwstr/>
      </vt:variant>
      <vt:variant>
        <vt:lpwstr>_Toc379076682</vt:lpwstr>
      </vt:variant>
      <vt:variant>
        <vt:i4>1966139</vt:i4>
      </vt:variant>
      <vt:variant>
        <vt:i4>56</vt:i4>
      </vt:variant>
      <vt:variant>
        <vt:i4>0</vt:i4>
      </vt:variant>
      <vt:variant>
        <vt:i4>5</vt:i4>
      </vt:variant>
      <vt:variant>
        <vt:lpwstr/>
      </vt:variant>
      <vt:variant>
        <vt:lpwstr>_Toc379076681</vt:lpwstr>
      </vt:variant>
      <vt:variant>
        <vt:i4>1966139</vt:i4>
      </vt:variant>
      <vt:variant>
        <vt:i4>50</vt:i4>
      </vt:variant>
      <vt:variant>
        <vt:i4>0</vt:i4>
      </vt:variant>
      <vt:variant>
        <vt:i4>5</vt:i4>
      </vt:variant>
      <vt:variant>
        <vt:lpwstr/>
      </vt:variant>
      <vt:variant>
        <vt:lpwstr>_Toc379076680</vt:lpwstr>
      </vt:variant>
      <vt:variant>
        <vt:i4>1114171</vt:i4>
      </vt:variant>
      <vt:variant>
        <vt:i4>44</vt:i4>
      </vt:variant>
      <vt:variant>
        <vt:i4>0</vt:i4>
      </vt:variant>
      <vt:variant>
        <vt:i4>5</vt:i4>
      </vt:variant>
      <vt:variant>
        <vt:lpwstr/>
      </vt:variant>
      <vt:variant>
        <vt:lpwstr>_Toc379076679</vt:lpwstr>
      </vt:variant>
      <vt:variant>
        <vt:i4>1114171</vt:i4>
      </vt:variant>
      <vt:variant>
        <vt:i4>38</vt:i4>
      </vt:variant>
      <vt:variant>
        <vt:i4>0</vt:i4>
      </vt:variant>
      <vt:variant>
        <vt:i4>5</vt:i4>
      </vt:variant>
      <vt:variant>
        <vt:lpwstr/>
      </vt:variant>
      <vt:variant>
        <vt:lpwstr>_Toc379076678</vt:lpwstr>
      </vt:variant>
      <vt:variant>
        <vt:i4>1114171</vt:i4>
      </vt:variant>
      <vt:variant>
        <vt:i4>32</vt:i4>
      </vt:variant>
      <vt:variant>
        <vt:i4>0</vt:i4>
      </vt:variant>
      <vt:variant>
        <vt:i4>5</vt:i4>
      </vt:variant>
      <vt:variant>
        <vt:lpwstr/>
      </vt:variant>
      <vt:variant>
        <vt:lpwstr>_Toc379076677</vt:lpwstr>
      </vt:variant>
      <vt:variant>
        <vt:i4>1114171</vt:i4>
      </vt:variant>
      <vt:variant>
        <vt:i4>26</vt:i4>
      </vt:variant>
      <vt:variant>
        <vt:i4>0</vt:i4>
      </vt:variant>
      <vt:variant>
        <vt:i4>5</vt:i4>
      </vt:variant>
      <vt:variant>
        <vt:lpwstr/>
      </vt:variant>
      <vt:variant>
        <vt:lpwstr>_Toc379076676</vt:lpwstr>
      </vt:variant>
      <vt:variant>
        <vt:i4>1114171</vt:i4>
      </vt:variant>
      <vt:variant>
        <vt:i4>20</vt:i4>
      </vt:variant>
      <vt:variant>
        <vt:i4>0</vt:i4>
      </vt:variant>
      <vt:variant>
        <vt:i4>5</vt:i4>
      </vt:variant>
      <vt:variant>
        <vt:lpwstr/>
      </vt:variant>
      <vt:variant>
        <vt:lpwstr>_Toc379076675</vt:lpwstr>
      </vt:variant>
      <vt:variant>
        <vt:i4>1114171</vt:i4>
      </vt:variant>
      <vt:variant>
        <vt:i4>14</vt:i4>
      </vt:variant>
      <vt:variant>
        <vt:i4>0</vt:i4>
      </vt:variant>
      <vt:variant>
        <vt:i4>5</vt:i4>
      </vt:variant>
      <vt:variant>
        <vt:lpwstr/>
      </vt:variant>
      <vt:variant>
        <vt:lpwstr>_Toc379076674</vt:lpwstr>
      </vt:variant>
      <vt:variant>
        <vt:i4>1114171</vt:i4>
      </vt:variant>
      <vt:variant>
        <vt:i4>8</vt:i4>
      </vt:variant>
      <vt:variant>
        <vt:i4>0</vt:i4>
      </vt:variant>
      <vt:variant>
        <vt:i4>5</vt:i4>
      </vt:variant>
      <vt:variant>
        <vt:lpwstr/>
      </vt:variant>
      <vt:variant>
        <vt:lpwstr>_Toc379076673</vt:lpwstr>
      </vt:variant>
      <vt:variant>
        <vt:i4>1114171</vt:i4>
      </vt:variant>
      <vt:variant>
        <vt:i4>2</vt:i4>
      </vt:variant>
      <vt:variant>
        <vt:i4>0</vt:i4>
      </vt:variant>
      <vt:variant>
        <vt:i4>5</vt:i4>
      </vt:variant>
      <vt:variant>
        <vt:lpwstr/>
      </vt:variant>
      <vt:variant>
        <vt:lpwstr>_Toc379076672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Abneriz Melendez Cuadra</dc:creator>
  <cp:keywords/>
  <cp:lastModifiedBy>nangie</cp:lastModifiedBy>
  <cp:revision>482</cp:revision>
  <dcterms:created xsi:type="dcterms:W3CDTF">2014-02-23T20:03:00Z</dcterms:created>
  <dcterms:modified xsi:type="dcterms:W3CDTF">2014-02-25T09:48:00Z</dcterms:modified>
</cp:coreProperties>
</file>